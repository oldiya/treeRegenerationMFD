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B0B2E" w14:textId="54A82E2C" w:rsidR="00CF56CB" w:rsidRDefault="00A370E7">
      <w:pPr>
        <w:pStyle w:val="Title"/>
      </w:pPr>
      <w:r w:rsidRPr="00A370E7">
        <w:t>Tree regeneration in models of forest dynamics: a key priority for further research</w:t>
      </w:r>
    </w:p>
    <w:p w14:paraId="5C48B083" w14:textId="77777777" w:rsidR="00CF56CB" w:rsidRDefault="00CF56CB">
      <w:pPr>
        <w:pStyle w:val="Subtitle"/>
      </w:pPr>
    </w:p>
    <w:p w14:paraId="6BA87265" w14:textId="77777777" w:rsidR="00CF56CB" w:rsidRPr="00A370E7" w:rsidRDefault="00000000">
      <w:pPr>
        <w:pStyle w:val="Author"/>
        <w:rPr>
          <w:lang w:val="es-ES"/>
        </w:rPr>
      </w:pPr>
      <w:r w:rsidRPr="00A370E7">
        <w:rPr>
          <w:lang w:val="es-ES"/>
        </w:rPr>
        <w:t>Olalla Díaz-Yáñez</w:t>
      </w:r>
      <m:oMath>
        <m:sSup>
          <m:sSupPr>
            <m:ctrlPr>
              <w:rPr>
                <w:rFonts w:ascii="Cambria Math" w:hAnsi="Cambria Math"/>
              </w:rPr>
            </m:ctrlPr>
          </m:sSupPr>
          <m:e>
            <m:r>
              <w:rPr>
                <w:rFonts w:ascii="Cambria Math" w:hAnsi="Cambria Math"/>
                <w:lang w:val="es-ES"/>
              </w:rPr>
              <m:t>​</m:t>
            </m:r>
          </m:e>
          <m:sup>
            <m:r>
              <m:rPr>
                <m:sty m:val="p"/>
              </m:rPr>
              <w:rPr>
                <w:rFonts w:ascii="Cambria Math" w:hAnsi="Cambria Math"/>
                <w:lang w:val="es-ES"/>
              </w:rPr>
              <m:t>*</m:t>
            </m:r>
            <m:r>
              <w:rPr>
                <w:rFonts w:ascii="Cambria Math" w:hAnsi="Cambria Math"/>
                <w:lang w:val="es-ES"/>
              </w:rPr>
              <m:t>1</m:t>
            </m:r>
          </m:sup>
        </m:sSup>
      </m:oMath>
      <w:r w:rsidRPr="00A370E7">
        <w:rPr>
          <w:lang w:val="es-ES"/>
        </w:rPr>
        <w:t>,</w:t>
      </w:r>
    </w:p>
    <w:p w14:paraId="3839809B" w14:textId="77777777" w:rsidR="00CF56CB" w:rsidRPr="00A370E7" w:rsidRDefault="00000000">
      <w:pPr>
        <w:pStyle w:val="Author"/>
        <w:rPr>
          <w:lang w:val="es-ES"/>
        </w:rPr>
      </w:pPr>
      <w:proofErr w:type="spellStart"/>
      <w:r w:rsidRPr="00A370E7">
        <w:rPr>
          <w:lang w:val="es-ES"/>
        </w:rPr>
        <w:t>Yannek</w:t>
      </w:r>
      <w:proofErr w:type="spellEnd"/>
      <w:r w:rsidRPr="00A370E7">
        <w:rPr>
          <w:lang w:val="es-ES"/>
        </w:rPr>
        <w:t xml:space="preserve"> </w:t>
      </w:r>
      <w:proofErr w:type="spellStart"/>
      <w:r w:rsidRPr="00A370E7">
        <w:rPr>
          <w:lang w:val="es-ES"/>
        </w:rPr>
        <w:t>Käber</w:t>
      </w:r>
      <w:proofErr w:type="spellEnd"/>
      <m:oMath>
        <m:sSup>
          <m:sSupPr>
            <m:ctrlPr>
              <w:rPr>
                <w:rFonts w:ascii="Cambria Math" w:hAnsi="Cambria Math"/>
              </w:rPr>
            </m:ctrlPr>
          </m:sSupPr>
          <m:e>
            <m:r>
              <w:rPr>
                <w:rFonts w:ascii="Cambria Math" w:hAnsi="Cambria Math"/>
                <w:lang w:val="es-ES"/>
              </w:rPr>
              <m:t>​</m:t>
            </m:r>
          </m:e>
          <m:sup>
            <m:r>
              <w:rPr>
                <w:rFonts w:ascii="Cambria Math" w:hAnsi="Cambria Math"/>
                <w:lang w:val="es-ES"/>
              </w:rPr>
              <m:t>1</m:t>
            </m:r>
          </m:sup>
        </m:sSup>
      </m:oMath>
      <w:r w:rsidRPr="00A370E7">
        <w:rPr>
          <w:lang w:val="es-ES"/>
        </w:rPr>
        <w:t>,</w:t>
      </w:r>
    </w:p>
    <w:p w14:paraId="11079427" w14:textId="77777777" w:rsidR="00CF56CB" w:rsidRPr="00A370E7" w:rsidRDefault="00000000">
      <w:pPr>
        <w:pStyle w:val="Author"/>
        <w:rPr>
          <w:lang w:val="de-DE"/>
        </w:rPr>
      </w:pPr>
      <w:r w:rsidRPr="00A370E7">
        <w:rPr>
          <w:lang w:val="de-DE"/>
        </w:rPr>
        <w:t>Tim Anders</w:t>
      </w:r>
      <m:oMath>
        <m:sSup>
          <m:sSupPr>
            <m:ctrlPr>
              <w:rPr>
                <w:rFonts w:ascii="Cambria Math" w:hAnsi="Cambria Math"/>
              </w:rPr>
            </m:ctrlPr>
          </m:sSupPr>
          <m:e>
            <m:r>
              <w:rPr>
                <w:rFonts w:ascii="Cambria Math" w:hAnsi="Cambria Math"/>
                <w:lang w:val="de-DE"/>
              </w:rPr>
              <m:t>​</m:t>
            </m:r>
          </m:e>
          <m:sup>
            <m:r>
              <w:rPr>
                <w:rFonts w:ascii="Cambria Math" w:hAnsi="Cambria Math"/>
                <w:lang w:val="de-DE"/>
              </w:rPr>
              <m:t>2</m:t>
            </m:r>
          </m:sup>
        </m:sSup>
      </m:oMath>
      <w:r w:rsidRPr="00A370E7">
        <w:rPr>
          <w:lang w:val="de-DE"/>
        </w:rPr>
        <w:t>,</w:t>
      </w:r>
    </w:p>
    <w:p w14:paraId="6ACB4779" w14:textId="77777777" w:rsidR="00CF56CB" w:rsidRPr="00A370E7" w:rsidRDefault="00000000">
      <w:pPr>
        <w:pStyle w:val="Author"/>
        <w:rPr>
          <w:lang w:val="de-DE"/>
        </w:rPr>
      </w:pPr>
      <w:r w:rsidRPr="00A370E7">
        <w:rPr>
          <w:lang w:val="de-DE"/>
        </w:rPr>
        <w:t>Friedrich Bohn</w:t>
      </w:r>
      <m:oMath>
        <m:sSup>
          <m:sSupPr>
            <m:ctrlPr>
              <w:rPr>
                <w:rFonts w:ascii="Cambria Math" w:hAnsi="Cambria Math"/>
              </w:rPr>
            </m:ctrlPr>
          </m:sSupPr>
          <m:e>
            <m:r>
              <w:rPr>
                <w:rFonts w:ascii="Cambria Math" w:hAnsi="Cambria Math"/>
                <w:lang w:val="de-DE"/>
              </w:rPr>
              <m:t>​</m:t>
            </m:r>
          </m:e>
          <m:sup>
            <m:r>
              <w:rPr>
                <w:rFonts w:ascii="Cambria Math" w:hAnsi="Cambria Math"/>
                <w:lang w:val="de-DE"/>
              </w:rPr>
              <m:t>3</m:t>
            </m:r>
          </m:sup>
        </m:sSup>
      </m:oMath>
      <w:r w:rsidRPr="00A370E7">
        <w:rPr>
          <w:lang w:val="de-DE"/>
        </w:rPr>
        <w:t>,</w:t>
      </w:r>
    </w:p>
    <w:p w14:paraId="1381ECB6" w14:textId="77777777" w:rsidR="00CF56CB" w:rsidRPr="00A370E7" w:rsidRDefault="00000000">
      <w:pPr>
        <w:pStyle w:val="Author"/>
        <w:rPr>
          <w:lang w:val="de-DE"/>
        </w:rPr>
      </w:pPr>
      <w:r w:rsidRPr="00A370E7">
        <w:rPr>
          <w:lang w:val="de-DE"/>
        </w:rPr>
        <w:t xml:space="preserve">Kristin H. </w:t>
      </w:r>
      <w:proofErr w:type="spellStart"/>
      <w:r w:rsidRPr="00A370E7">
        <w:rPr>
          <w:lang w:val="de-DE"/>
        </w:rPr>
        <w:t>Braziunas</w:t>
      </w:r>
      <w:proofErr w:type="spellEnd"/>
      <m:oMath>
        <m:sSup>
          <m:sSupPr>
            <m:ctrlPr>
              <w:rPr>
                <w:rFonts w:ascii="Cambria Math" w:hAnsi="Cambria Math"/>
              </w:rPr>
            </m:ctrlPr>
          </m:sSupPr>
          <m:e>
            <m:r>
              <w:rPr>
                <w:rFonts w:ascii="Cambria Math" w:hAnsi="Cambria Math"/>
                <w:lang w:val="de-DE"/>
              </w:rPr>
              <m:t>​</m:t>
            </m:r>
          </m:e>
          <m:sup>
            <m:r>
              <w:rPr>
                <w:rFonts w:ascii="Cambria Math" w:hAnsi="Cambria Math"/>
                <w:lang w:val="de-DE"/>
              </w:rPr>
              <m:t>4</m:t>
            </m:r>
          </m:sup>
        </m:sSup>
      </m:oMath>
      <w:r w:rsidRPr="00A370E7">
        <w:rPr>
          <w:lang w:val="de-DE"/>
        </w:rPr>
        <w:t>,</w:t>
      </w:r>
    </w:p>
    <w:p w14:paraId="7A62D06A" w14:textId="77777777" w:rsidR="00CF56CB" w:rsidRPr="00A370E7" w:rsidRDefault="00000000">
      <w:pPr>
        <w:pStyle w:val="Author"/>
        <w:rPr>
          <w:lang w:val="de-DE"/>
        </w:rPr>
      </w:pPr>
      <w:r w:rsidRPr="00A370E7">
        <w:rPr>
          <w:lang w:val="de-DE"/>
        </w:rPr>
        <w:t xml:space="preserve">Josef </w:t>
      </w:r>
      <w:proofErr w:type="spellStart"/>
      <w:r w:rsidRPr="00A370E7">
        <w:rPr>
          <w:lang w:val="de-DE"/>
        </w:rPr>
        <w:t>Brůna</w:t>
      </w:r>
      <w:proofErr w:type="spellEnd"/>
      <m:oMath>
        <m:sSup>
          <m:sSupPr>
            <m:ctrlPr>
              <w:rPr>
                <w:rFonts w:ascii="Cambria Math" w:hAnsi="Cambria Math"/>
              </w:rPr>
            </m:ctrlPr>
          </m:sSupPr>
          <m:e>
            <m:r>
              <w:rPr>
                <w:rFonts w:ascii="Cambria Math" w:hAnsi="Cambria Math"/>
                <w:lang w:val="de-DE"/>
              </w:rPr>
              <m:t>​</m:t>
            </m:r>
          </m:e>
          <m:sup>
            <m:r>
              <w:rPr>
                <w:rFonts w:ascii="Cambria Math" w:hAnsi="Cambria Math"/>
                <w:lang w:val="de-DE"/>
              </w:rPr>
              <m:t>5</m:t>
            </m:r>
          </m:sup>
        </m:sSup>
      </m:oMath>
      <w:r w:rsidRPr="00A370E7">
        <w:rPr>
          <w:lang w:val="de-DE"/>
        </w:rPr>
        <w:t>,</w:t>
      </w:r>
    </w:p>
    <w:p w14:paraId="3BE26B98" w14:textId="77777777" w:rsidR="00CF56CB" w:rsidRPr="00A370E7" w:rsidRDefault="00000000">
      <w:pPr>
        <w:pStyle w:val="Author"/>
        <w:rPr>
          <w:lang w:val="de-DE"/>
        </w:rPr>
      </w:pPr>
      <w:r w:rsidRPr="00A370E7">
        <w:rPr>
          <w:lang w:val="de-DE"/>
        </w:rPr>
        <w:t>Rico Fischer</w:t>
      </w:r>
      <m:oMath>
        <m:sSup>
          <m:sSupPr>
            <m:ctrlPr>
              <w:rPr>
                <w:rFonts w:ascii="Cambria Math" w:hAnsi="Cambria Math"/>
              </w:rPr>
            </m:ctrlPr>
          </m:sSupPr>
          <m:e>
            <m:r>
              <w:rPr>
                <w:rFonts w:ascii="Cambria Math" w:hAnsi="Cambria Math"/>
                <w:lang w:val="de-DE"/>
              </w:rPr>
              <m:t>​</m:t>
            </m:r>
          </m:e>
          <m:sup>
            <m:r>
              <w:rPr>
                <w:rFonts w:ascii="Cambria Math" w:hAnsi="Cambria Math"/>
                <w:lang w:val="de-DE"/>
              </w:rPr>
              <m:t>3</m:t>
            </m:r>
          </m:sup>
        </m:sSup>
      </m:oMath>
      <w:r w:rsidRPr="00A370E7">
        <w:rPr>
          <w:lang w:val="de-DE"/>
        </w:rPr>
        <w:t>,</w:t>
      </w:r>
    </w:p>
    <w:p w14:paraId="78466E12" w14:textId="77777777" w:rsidR="00CF56CB" w:rsidRPr="00A370E7" w:rsidRDefault="00000000">
      <w:pPr>
        <w:pStyle w:val="Author"/>
        <w:rPr>
          <w:lang w:val="de-DE"/>
        </w:rPr>
      </w:pPr>
      <w:r w:rsidRPr="00A370E7">
        <w:rPr>
          <w:lang w:val="de-DE"/>
        </w:rPr>
        <w:t>Samuel M. Fischer</w:t>
      </w:r>
      <m:oMath>
        <m:sSup>
          <m:sSupPr>
            <m:ctrlPr>
              <w:rPr>
                <w:rFonts w:ascii="Cambria Math" w:hAnsi="Cambria Math"/>
              </w:rPr>
            </m:ctrlPr>
          </m:sSupPr>
          <m:e>
            <m:r>
              <w:rPr>
                <w:rFonts w:ascii="Cambria Math" w:hAnsi="Cambria Math"/>
                <w:lang w:val="de-DE"/>
              </w:rPr>
              <m:t>​</m:t>
            </m:r>
          </m:e>
          <m:sup>
            <m:r>
              <w:rPr>
                <w:rFonts w:ascii="Cambria Math" w:hAnsi="Cambria Math"/>
                <w:lang w:val="de-DE"/>
              </w:rPr>
              <m:t>3</m:t>
            </m:r>
          </m:sup>
        </m:sSup>
      </m:oMath>
      <w:r w:rsidRPr="00A370E7">
        <w:rPr>
          <w:lang w:val="de-DE"/>
        </w:rPr>
        <w:t>,</w:t>
      </w:r>
    </w:p>
    <w:p w14:paraId="40F9B029" w14:textId="77777777" w:rsidR="00CF56CB" w:rsidRPr="00A370E7" w:rsidRDefault="00000000">
      <w:pPr>
        <w:pStyle w:val="Author"/>
        <w:rPr>
          <w:lang w:val="de-DE"/>
        </w:rPr>
      </w:pPr>
      <w:r w:rsidRPr="00A370E7">
        <w:rPr>
          <w:lang w:val="de-DE"/>
        </w:rPr>
        <w:t>Jessica Hetzer</w:t>
      </w:r>
      <m:oMath>
        <m:sSup>
          <m:sSupPr>
            <m:ctrlPr>
              <w:rPr>
                <w:rFonts w:ascii="Cambria Math" w:hAnsi="Cambria Math"/>
              </w:rPr>
            </m:ctrlPr>
          </m:sSupPr>
          <m:e>
            <m:r>
              <w:rPr>
                <w:rFonts w:ascii="Cambria Math" w:hAnsi="Cambria Math"/>
                <w:lang w:val="de-DE"/>
              </w:rPr>
              <m:t>​</m:t>
            </m:r>
          </m:e>
          <m:sup>
            <m:r>
              <w:rPr>
                <w:rFonts w:ascii="Cambria Math" w:hAnsi="Cambria Math"/>
                <w:lang w:val="de-DE"/>
              </w:rPr>
              <m:t>2</m:t>
            </m:r>
          </m:sup>
        </m:sSup>
      </m:oMath>
      <w:r w:rsidRPr="00A370E7">
        <w:rPr>
          <w:lang w:val="de-DE"/>
        </w:rPr>
        <w:t>,</w:t>
      </w:r>
    </w:p>
    <w:p w14:paraId="45E7E60B" w14:textId="77777777" w:rsidR="00CF56CB" w:rsidRPr="00A370E7" w:rsidRDefault="00000000">
      <w:pPr>
        <w:pStyle w:val="Author"/>
        <w:rPr>
          <w:lang w:val="de-DE"/>
        </w:rPr>
      </w:pPr>
      <w:r w:rsidRPr="00A370E7">
        <w:rPr>
          <w:lang w:val="de-DE"/>
        </w:rPr>
        <w:t xml:space="preserve">Thomas </w:t>
      </w:r>
      <w:proofErr w:type="spellStart"/>
      <w:r w:rsidRPr="00A370E7">
        <w:rPr>
          <w:lang w:val="de-DE"/>
        </w:rPr>
        <w:t>Hickler</w:t>
      </w:r>
      <w:proofErr w:type="spellEnd"/>
      <m:oMath>
        <m:sSup>
          <m:sSupPr>
            <m:ctrlPr>
              <w:rPr>
                <w:rFonts w:ascii="Cambria Math" w:hAnsi="Cambria Math"/>
              </w:rPr>
            </m:ctrlPr>
          </m:sSupPr>
          <m:e>
            <m:r>
              <w:rPr>
                <w:rFonts w:ascii="Cambria Math" w:hAnsi="Cambria Math"/>
                <w:lang w:val="de-DE"/>
              </w:rPr>
              <m:t>​</m:t>
            </m:r>
          </m:e>
          <m:sup>
            <m:r>
              <w:rPr>
                <w:rFonts w:ascii="Cambria Math" w:hAnsi="Cambria Math"/>
                <w:lang w:val="de-DE"/>
              </w:rPr>
              <m:t>2</m:t>
            </m:r>
          </m:sup>
        </m:sSup>
      </m:oMath>
      <w:r w:rsidRPr="00A370E7">
        <w:rPr>
          <w:lang w:val="de-DE"/>
        </w:rPr>
        <w:t>,</w:t>
      </w:r>
    </w:p>
    <w:p w14:paraId="6C7102F8" w14:textId="77777777" w:rsidR="00CF56CB" w:rsidRPr="00A370E7" w:rsidRDefault="00000000">
      <w:pPr>
        <w:pStyle w:val="Author"/>
        <w:rPr>
          <w:lang w:val="de-DE"/>
        </w:rPr>
      </w:pPr>
      <w:r w:rsidRPr="00A370E7">
        <w:rPr>
          <w:lang w:val="de-DE"/>
        </w:rPr>
        <w:t xml:space="preserve">Christian </w:t>
      </w:r>
      <w:proofErr w:type="spellStart"/>
      <w:r w:rsidRPr="00A370E7">
        <w:rPr>
          <w:lang w:val="de-DE"/>
        </w:rPr>
        <w:t>Hochauer</w:t>
      </w:r>
      <w:proofErr w:type="spellEnd"/>
      <m:oMath>
        <m:sSup>
          <m:sSupPr>
            <m:ctrlPr>
              <w:rPr>
                <w:rFonts w:ascii="Cambria Math" w:hAnsi="Cambria Math"/>
              </w:rPr>
            </m:ctrlPr>
          </m:sSupPr>
          <m:e>
            <m:r>
              <w:rPr>
                <w:rFonts w:ascii="Cambria Math" w:hAnsi="Cambria Math"/>
                <w:lang w:val="de-DE"/>
              </w:rPr>
              <m:t>​</m:t>
            </m:r>
          </m:e>
          <m:sup>
            <m:r>
              <w:rPr>
                <w:rFonts w:ascii="Cambria Math" w:hAnsi="Cambria Math"/>
                <w:lang w:val="de-DE"/>
              </w:rPr>
              <m:t>6</m:t>
            </m:r>
          </m:sup>
        </m:sSup>
      </m:oMath>
      <w:r w:rsidRPr="00A370E7">
        <w:rPr>
          <w:lang w:val="de-DE"/>
        </w:rPr>
        <w:t>,</w:t>
      </w:r>
    </w:p>
    <w:p w14:paraId="468BCF2B" w14:textId="77777777" w:rsidR="00CF56CB" w:rsidRPr="00A370E7" w:rsidRDefault="00000000">
      <w:pPr>
        <w:pStyle w:val="Author"/>
        <w:rPr>
          <w:lang w:val="de-DE"/>
        </w:rPr>
      </w:pPr>
      <w:r w:rsidRPr="00A370E7">
        <w:rPr>
          <w:lang w:val="de-DE"/>
        </w:rPr>
        <w:t xml:space="preserve">Manfred J. </w:t>
      </w:r>
      <w:proofErr w:type="spellStart"/>
      <w:r w:rsidRPr="00A370E7">
        <w:rPr>
          <w:lang w:val="de-DE"/>
        </w:rPr>
        <w:t>Lexer</w:t>
      </w:r>
      <w:proofErr w:type="spellEnd"/>
      <m:oMath>
        <m:sSup>
          <m:sSupPr>
            <m:ctrlPr>
              <w:rPr>
                <w:rFonts w:ascii="Cambria Math" w:hAnsi="Cambria Math"/>
              </w:rPr>
            </m:ctrlPr>
          </m:sSupPr>
          <m:e>
            <m:r>
              <w:rPr>
                <w:rFonts w:ascii="Cambria Math" w:hAnsi="Cambria Math"/>
                <w:lang w:val="de-DE"/>
              </w:rPr>
              <m:t>​</m:t>
            </m:r>
          </m:e>
          <m:sup>
            <m:r>
              <w:rPr>
                <w:rFonts w:ascii="Cambria Math" w:hAnsi="Cambria Math"/>
                <w:lang w:val="de-DE"/>
              </w:rPr>
              <m:t>6</m:t>
            </m:r>
          </m:sup>
        </m:sSup>
      </m:oMath>
      <w:r w:rsidRPr="00A370E7">
        <w:rPr>
          <w:lang w:val="de-DE"/>
        </w:rPr>
        <w:t>,</w:t>
      </w:r>
    </w:p>
    <w:p w14:paraId="7C976DD3" w14:textId="77777777" w:rsidR="00CF56CB" w:rsidRPr="00A370E7" w:rsidRDefault="00000000">
      <w:pPr>
        <w:pStyle w:val="Author"/>
        <w:rPr>
          <w:lang w:val="de-DE"/>
        </w:rPr>
      </w:pPr>
      <w:r w:rsidRPr="00A370E7">
        <w:rPr>
          <w:lang w:val="de-DE"/>
        </w:rPr>
        <w:t>Heike Lischke</w:t>
      </w:r>
      <m:oMath>
        <m:sSup>
          <m:sSupPr>
            <m:ctrlPr>
              <w:rPr>
                <w:rFonts w:ascii="Cambria Math" w:hAnsi="Cambria Math"/>
              </w:rPr>
            </m:ctrlPr>
          </m:sSupPr>
          <m:e>
            <m:r>
              <w:rPr>
                <w:rFonts w:ascii="Cambria Math" w:hAnsi="Cambria Math"/>
                <w:lang w:val="de-DE"/>
              </w:rPr>
              <m:t>​</m:t>
            </m:r>
          </m:e>
          <m:sup>
            <m:r>
              <w:rPr>
                <w:rFonts w:ascii="Cambria Math" w:hAnsi="Cambria Math"/>
                <w:lang w:val="de-DE"/>
              </w:rPr>
              <m:t>7</m:t>
            </m:r>
          </m:sup>
        </m:sSup>
      </m:oMath>
      <w:r w:rsidRPr="00A370E7">
        <w:rPr>
          <w:lang w:val="de-DE"/>
        </w:rPr>
        <w:t>,</w:t>
      </w:r>
    </w:p>
    <w:p w14:paraId="44CC4C9E" w14:textId="77777777" w:rsidR="000E3734" w:rsidRDefault="00000000">
      <w:pPr>
        <w:pStyle w:val="Author"/>
        <w:rPr>
          <w:del w:id="0" w:author="revision" w:date="2023-10-30T09:08:00Z"/>
        </w:rPr>
      </w:pPr>
      <w:del w:id="1" w:author="revision" w:date="2023-10-30T09:08:00Z">
        <w:r>
          <w:delText>Mats Mahnken</w:delText>
        </w:r>
      </w:del>
      <m:oMath>
        <m:sSup>
          <m:sSupPr>
            <m:ctrlPr>
              <w:del w:id="2" w:author="revision" w:date="2023-10-30T09:08:00Z">
                <w:rPr>
                  <w:rFonts w:ascii="Cambria Math" w:hAnsi="Cambria Math"/>
                </w:rPr>
              </w:del>
            </m:ctrlPr>
          </m:sSupPr>
          <m:e>
            <m:r>
              <w:del w:id="3" w:author="revision" w:date="2023-10-30T09:08:00Z">
                <w:rPr>
                  <w:rFonts w:ascii="Cambria Math" w:hAnsi="Cambria Math"/>
                </w:rPr>
                <m:t>​</m:t>
              </w:del>
            </m:r>
          </m:e>
          <m:sup>
            <m:r>
              <w:del w:id="4" w:author="revision" w:date="2023-10-30T09:08:00Z">
                <w:rPr>
                  <w:rFonts w:ascii="Cambria Math" w:hAnsi="Cambria Math"/>
                </w:rPr>
                <m:t>8</m:t>
              </w:del>
            </m:r>
          </m:sup>
        </m:sSup>
      </m:oMath>
      <w:del w:id="5" w:author="revision" w:date="2023-10-30T09:08:00Z">
        <w:r>
          <w:delText>,</w:delText>
        </w:r>
      </w:del>
    </w:p>
    <w:p w14:paraId="585D2340" w14:textId="6CA420D6" w:rsidR="00CF56CB" w:rsidRPr="00A370E7" w:rsidRDefault="00000000">
      <w:pPr>
        <w:pStyle w:val="Author"/>
        <w:rPr>
          <w:lang w:val="es-ES"/>
        </w:rPr>
      </w:pPr>
      <w:r w:rsidRPr="00A370E7">
        <w:rPr>
          <w:lang w:val="es-ES"/>
        </w:rPr>
        <w:t xml:space="preserve">Paola </w:t>
      </w:r>
      <w:proofErr w:type="spellStart"/>
      <w:r w:rsidRPr="00A370E7">
        <w:rPr>
          <w:lang w:val="es-ES"/>
        </w:rPr>
        <w:t>Mairota</w:t>
      </w:r>
      <w:proofErr w:type="spellEnd"/>
      <m:oMath>
        <m:sSup>
          <m:sSupPr>
            <m:ctrlPr>
              <w:rPr>
                <w:rFonts w:ascii="Cambria Math" w:hAnsi="Cambria Math"/>
              </w:rPr>
            </m:ctrlPr>
          </m:sSupPr>
          <m:e>
            <m:r>
              <w:rPr>
                <w:rFonts w:ascii="Cambria Math" w:hAnsi="Cambria Math"/>
                <w:lang w:val="es-ES"/>
              </w:rPr>
              <m:t>​</m:t>
            </m:r>
          </m:e>
          <m:sup>
            <m:r>
              <w:del w:id="6" w:author="revision" w:date="2023-10-30T09:08:00Z">
                <w:rPr>
                  <w:rFonts w:ascii="Cambria Math" w:hAnsi="Cambria Math"/>
                  <w:lang w:val="es-ES"/>
                </w:rPr>
                <m:t>9</m:t>
              </w:del>
            </m:r>
            <m:r>
              <w:ins w:id="7" w:author="revision" w:date="2023-10-30T09:08:00Z">
                <w:rPr>
                  <w:rFonts w:ascii="Cambria Math" w:hAnsi="Cambria Math"/>
                  <w:lang w:val="es-ES"/>
                </w:rPr>
                <m:t>8</m:t>
              </w:ins>
            </m:r>
          </m:sup>
        </m:sSup>
      </m:oMath>
      <w:r w:rsidRPr="00A370E7">
        <w:rPr>
          <w:lang w:val="es-ES"/>
        </w:rPr>
        <w:t>,</w:t>
      </w:r>
    </w:p>
    <w:p w14:paraId="081E21CC" w14:textId="6F8CB0F8" w:rsidR="00CF56CB" w:rsidRPr="00A370E7" w:rsidRDefault="00000000">
      <w:pPr>
        <w:pStyle w:val="Author"/>
        <w:rPr>
          <w:lang w:val="es-ES"/>
        </w:rPr>
      </w:pPr>
      <w:r w:rsidRPr="00A370E7">
        <w:rPr>
          <w:lang w:val="es-ES"/>
        </w:rPr>
        <w:t xml:space="preserve">Ján </w:t>
      </w:r>
      <w:proofErr w:type="spellStart"/>
      <w:r w:rsidRPr="00A370E7">
        <w:rPr>
          <w:lang w:val="es-ES"/>
        </w:rPr>
        <w:t>Merganič</w:t>
      </w:r>
      <w:proofErr w:type="spellEnd"/>
      <m:oMath>
        <m:sSup>
          <m:sSupPr>
            <m:ctrlPr>
              <w:rPr>
                <w:rFonts w:ascii="Cambria Math" w:hAnsi="Cambria Math"/>
              </w:rPr>
            </m:ctrlPr>
          </m:sSupPr>
          <m:e>
            <m:r>
              <w:rPr>
                <w:rFonts w:ascii="Cambria Math" w:hAnsi="Cambria Math"/>
                <w:lang w:val="es-ES"/>
              </w:rPr>
              <m:t>​</m:t>
            </m:r>
          </m:e>
          <m:sup>
            <m:r>
              <w:del w:id="8" w:author="revision" w:date="2023-10-30T09:08:00Z">
                <w:rPr>
                  <w:rFonts w:ascii="Cambria Math" w:hAnsi="Cambria Math"/>
                  <w:lang w:val="es-ES"/>
                </w:rPr>
                <m:t>10</m:t>
              </w:del>
            </m:r>
            <m:r>
              <w:ins w:id="9" w:author="revision" w:date="2023-10-30T09:08:00Z">
                <w:rPr>
                  <w:rFonts w:ascii="Cambria Math" w:hAnsi="Cambria Math"/>
                  <w:lang w:val="es-ES"/>
                </w:rPr>
                <m:t>9</m:t>
              </w:ins>
            </m:r>
          </m:sup>
        </m:sSup>
      </m:oMath>
      <w:r w:rsidRPr="00A370E7">
        <w:rPr>
          <w:lang w:val="es-ES"/>
        </w:rPr>
        <w:t>,</w:t>
      </w:r>
    </w:p>
    <w:p w14:paraId="070356E5" w14:textId="036E046C" w:rsidR="00CF56CB" w:rsidRPr="00A370E7" w:rsidRDefault="00000000">
      <w:pPr>
        <w:pStyle w:val="Author"/>
        <w:rPr>
          <w:lang w:val="es-ES"/>
        </w:rPr>
      </w:pPr>
      <w:proofErr w:type="spellStart"/>
      <w:r w:rsidRPr="00A370E7">
        <w:rPr>
          <w:lang w:val="es-ES"/>
        </w:rPr>
        <w:t>Katarina</w:t>
      </w:r>
      <w:proofErr w:type="spellEnd"/>
      <w:r w:rsidRPr="00A370E7">
        <w:rPr>
          <w:lang w:val="es-ES"/>
        </w:rPr>
        <w:t xml:space="preserve"> </w:t>
      </w:r>
      <w:proofErr w:type="spellStart"/>
      <w:r w:rsidRPr="00A370E7">
        <w:rPr>
          <w:lang w:val="es-ES"/>
        </w:rPr>
        <w:t>Merganičová</w:t>
      </w:r>
      <w:proofErr w:type="spellEnd"/>
      <m:oMath>
        <m:sSup>
          <m:sSupPr>
            <m:ctrlPr>
              <w:rPr>
                <w:rFonts w:ascii="Cambria Math" w:hAnsi="Cambria Math"/>
              </w:rPr>
            </m:ctrlPr>
          </m:sSupPr>
          <m:e>
            <m:r>
              <w:rPr>
                <w:rFonts w:ascii="Cambria Math" w:hAnsi="Cambria Math"/>
                <w:lang w:val="es-ES"/>
              </w:rPr>
              <m:t>​</m:t>
            </m:r>
          </m:e>
          <m:sup>
            <m:r>
              <w:ins w:id="10" w:author="revision" w:date="2023-10-30T09:08:00Z">
                <w:rPr>
                  <w:rFonts w:ascii="Cambria Math" w:hAnsi="Cambria Math"/>
                  <w:lang w:val="es-ES"/>
                </w:rPr>
                <m:t>10</m:t>
              </w:ins>
            </m:r>
            <m:r>
              <w:ins w:id="11" w:author="revision" w:date="2023-10-30T09:08:00Z">
                <m:rPr>
                  <m:sty m:val="p"/>
                </m:rPr>
                <w:rPr>
                  <w:rFonts w:ascii="Cambria Math" w:hAnsi="Cambria Math"/>
                  <w:lang w:val="es-ES"/>
                </w:rPr>
                <m:t>,</m:t>
              </w:ins>
            </m:r>
            <m:r>
              <w:rPr>
                <w:rFonts w:ascii="Cambria Math" w:hAnsi="Cambria Math"/>
                <w:lang w:val="es-ES"/>
              </w:rPr>
              <m:t>11</m:t>
            </m:r>
            <m:r>
              <w:del w:id="12" w:author="revision" w:date="2023-10-30T09:08:00Z">
                <m:rPr>
                  <m:sty m:val="p"/>
                </m:rPr>
                <w:rPr>
                  <w:rFonts w:ascii="Cambria Math" w:hAnsi="Cambria Math"/>
                  <w:lang w:val="es-ES"/>
                </w:rPr>
                <m:t>,</m:t>
              </w:del>
            </m:r>
            <m:r>
              <w:del w:id="13" w:author="revision" w:date="2023-10-30T09:08:00Z">
                <w:rPr>
                  <w:rFonts w:ascii="Cambria Math" w:hAnsi="Cambria Math"/>
                  <w:lang w:val="es-ES"/>
                </w:rPr>
                <m:t>12</m:t>
              </w:del>
            </m:r>
          </m:sup>
        </m:sSup>
      </m:oMath>
      <w:r w:rsidRPr="00A370E7">
        <w:rPr>
          <w:lang w:val="es-ES"/>
        </w:rPr>
        <w:t>,</w:t>
      </w:r>
    </w:p>
    <w:p w14:paraId="2629431E" w14:textId="2EAC4D1F" w:rsidR="00CF56CB" w:rsidRPr="00A370E7" w:rsidRDefault="00000000">
      <w:pPr>
        <w:pStyle w:val="Author"/>
        <w:rPr>
          <w:lang w:val="es-ES"/>
        </w:rPr>
      </w:pPr>
      <w:proofErr w:type="spellStart"/>
      <w:r w:rsidRPr="00A370E7">
        <w:rPr>
          <w:lang w:val="es-ES"/>
        </w:rPr>
        <w:t>Tobias</w:t>
      </w:r>
      <w:proofErr w:type="spellEnd"/>
      <w:r w:rsidRPr="00A370E7">
        <w:rPr>
          <w:lang w:val="es-ES"/>
        </w:rPr>
        <w:t xml:space="preserve"> Mette</w:t>
      </w:r>
      <m:oMath>
        <m:sSup>
          <m:sSupPr>
            <m:ctrlPr>
              <w:rPr>
                <w:rFonts w:ascii="Cambria Math" w:hAnsi="Cambria Math"/>
              </w:rPr>
            </m:ctrlPr>
          </m:sSupPr>
          <m:e>
            <m:r>
              <w:rPr>
                <w:rFonts w:ascii="Cambria Math" w:hAnsi="Cambria Math"/>
                <w:lang w:val="es-ES"/>
              </w:rPr>
              <m:t>​</m:t>
            </m:r>
          </m:e>
          <m:sup>
            <m:r>
              <w:del w:id="14" w:author="revision" w:date="2023-10-30T09:08:00Z">
                <w:rPr>
                  <w:rFonts w:ascii="Cambria Math" w:hAnsi="Cambria Math"/>
                  <w:lang w:val="es-ES"/>
                </w:rPr>
                <m:t>13</m:t>
              </w:del>
            </m:r>
            <m:r>
              <w:ins w:id="15" w:author="revision" w:date="2023-10-30T09:08:00Z">
                <w:rPr>
                  <w:rFonts w:ascii="Cambria Math" w:hAnsi="Cambria Math"/>
                  <w:lang w:val="es-ES"/>
                </w:rPr>
                <m:t>12</m:t>
              </w:ins>
            </m:r>
          </m:sup>
        </m:sSup>
      </m:oMath>
      <w:r w:rsidRPr="00A370E7">
        <w:rPr>
          <w:lang w:val="es-ES"/>
        </w:rPr>
        <w:t>,</w:t>
      </w:r>
    </w:p>
    <w:p w14:paraId="1800AB05" w14:textId="23176658" w:rsidR="00CF56CB" w:rsidRPr="00A370E7" w:rsidRDefault="00000000">
      <w:pPr>
        <w:pStyle w:val="Author"/>
        <w:rPr>
          <w:lang w:val="es-ES"/>
        </w:rPr>
      </w:pPr>
      <w:r w:rsidRPr="00A370E7">
        <w:rPr>
          <w:lang w:val="es-ES"/>
        </w:rPr>
        <w:t>Marco Mina</w:t>
      </w:r>
      <m:oMath>
        <m:sSup>
          <m:sSupPr>
            <m:ctrlPr>
              <w:rPr>
                <w:rFonts w:ascii="Cambria Math" w:hAnsi="Cambria Math"/>
              </w:rPr>
            </m:ctrlPr>
          </m:sSupPr>
          <m:e>
            <m:r>
              <w:rPr>
                <w:rFonts w:ascii="Cambria Math" w:hAnsi="Cambria Math"/>
                <w:lang w:val="es-ES"/>
              </w:rPr>
              <m:t>​</m:t>
            </m:r>
          </m:e>
          <m:sup>
            <m:r>
              <w:del w:id="16" w:author="revision" w:date="2023-10-30T09:08:00Z">
                <w:rPr>
                  <w:rFonts w:ascii="Cambria Math" w:hAnsi="Cambria Math"/>
                  <w:lang w:val="es-ES"/>
                </w:rPr>
                <m:t>14</m:t>
              </w:del>
            </m:r>
            <m:r>
              <w:ins w:id="17" w:author="revision" w:date="2023-10-30T09:08:00Z">
                <w:rPr>
                  <w:rFonts w:ascii="Cambria Math" w:hAnsi="Cambria Math"/>
                  <w:lang w:val="es-ES"/>
                </w:rPr>
                <m:t>13</m:t>
              </w:ins>
            </m:r>
          </m:sup>
        </m:sSup>
      </m:oMath>
      <w:r w:rsidRPr="00A370E7">
        <w:rPr>
          <w:lang w:val="es-ES"/>
        </w:rPr>
        <w:t>,</w:t>
      </w:r>
    </w:p>
    <w:p w14:paraId="6CAD9F7A" w14:textId="53BE0DC4" w:rsidR="00CF56CB" w:rsidRPr="00A370E7" w:rsidRDefault="00000000">
      <w:pPr>
        <w:pStyle w:val="Author"/>
        <w:rPr>
          <w:lang w:val="es-ES"/>
        </w:rPr>
      </w:pPr>
      <w:r w:rsidRPr="00A370E7">
        <w:rPr>
          <w:lang w:val="es-ES"/>
        </w:rPr>
        <w:t>Xavier Morin</w:t>
      </w:r>
      <m:oMath>
        <m:sSup>
          <m:sSupPr>
            <m:ctrlPr>
              <w:rPr>
                <w:rFonts w:ascii="Cambria Math" w:hAnsi="Cambria Math"/>
              </w:rPr>
            </m:ctrlPr>
          </m:sSupPr>
          <m:e>
            <m:r>
              <w:rPr>
                <w:rFonts w:ascii="Cambria Math" w:hAnsi="Cambria Math"/>
                <w:lang w:val="es-ES"/>
              </w:rPr>
              <m:t>​</m:t>
            </m:r>
          </m:e>
          <m:sup>
            <m:r>
              <w:del w:id="18" w:author="revision" w:date="2023-10-30T09:08:00Z">
                <w:rPr>
                  <w:rFonts w:ascii="Cambria Math" w:hAnsi="Cambria Math"/>
                  <w:lang w:val="es-ES"/>
                </w:rPr>
                <m:t>15</m:t>
              </w:del>
            </m:r>
            <m:r>
              <w:ins w:id="19" w:author="revision" w:date="2023-10-30T09:08:00Z">
                <w:rPr>
                  <w:rFonts w:ascii="Cambria Math" w:hAnsi="Cambria Math"/>
                  <w:lang w:val="es-ES"/>
                </w:rPr>
                <m:t>14</m:t>
              </w:ins>
            </m:r>
          </m:sup>
        </m:sSup>
      </m:oMath>
    </w:p>
    <w:p w14:paraId="5BCC0228" w14:textId="77777777" w:rsidR="00CF56CB" w:rsidRPr="00A370E7" w:rsidRDefault="00000000">
      <w:pPr>
        <w:pStyle w:val="Author"/>
        <w:rPr>
          <w:ins w:id="20" w:author="revision" w:date="2023-10-30T09:08:00Z"/>
          <w:lang w:val="de-DE"/>
        </w:rPr>
      </w:pPr>
      <w:ins w:id="21" w:author="revision" w:date="2023-10-30T09:08:00Z">
        <w:r w:rsidRPr="00A370E7">
          <w:rPr>
            <w:lang w:val="de-DE"/>
          </w:rPr>
          <w:t>Mats Nieberg,</w:t>
        </w:r>
      </w:ins>
      <m:oMath>
        <m:sSup>
          <m:sSupPr>
            <m:ctrlPr>
              <w:ins w:id="22" w:author="revision" w:date="2023-10-30T09:08:00Z">
                <w:rPr>
                  <w:rFonts w:ascii="Cambria Math" w:hAnsi="Cambria Math"/>
                </w:rPr>
              </w:ins>
            </m:ctrlPr>
          </m:sSupPr>
          <m:e>
            <m:r>
              <w:ins w:id="23" w:author="revision" w:date="2023-10-30T09:08:00Z">
                <w:rPr>
                  <w:rFonts w:ascii="Cambria Math" w:hAnsi="Cambria Math"/>
                  <w:lang w:val="de-DE"/>
                </w:rPr>
                <m:t>​</m:t>
              </w:ins>
            </m:r>
          </m:e>
          <m:sup>
            <m:r>
              <w:ins w:id="24" w:author="revision" w:date="2023-10-30T09:08:00Z">
                <w:rPr>
                  <w:rFonts w:ascii="Cambria Math" w:hAnsi="Cambria Math"/>
                  <w:lang w:val="de-DE"/>
                </w:rPr>
                <m:t>15</m:t>
              </w:ins>
            </m:r>
          </m:sup>
        </m:sSup>
      </m:oMath>
      <w:ins w:id="25" w:author="revision" w:date="2023-10-30T09:08:00Z">
        <w:r w:rsidRPr="00A370E7">
          <w:rPr>
            <w:lang w:val="de-DE"/>
          </w:rPr>
          <w:t>,</w:t>
        </w:r>
      </w:ins>
    </w:p>
    <w:p w14:paraId="3C7B95AB" w14:textId="77777777" w:rsidR="00CF56CB" w:rsidRPr="00A370E7" w:rsidRDefault="00000000">
      <w:pPr>
        <w:pStyle w:val="Author"/>
        <w:rPr>
          <w:lang w:val="de-DE"/>
        </w:rPr>
      </w:pPr>
      <w:r w:rsidRPr="00A370E7">
        <w:rPr>
          <w:lang w:val="de-DE"/>
        </w:rPr>
        <w:t>Werner Rammer</w:t>
      </w:r>
      <m:oMath>
        <m:sSup>
          <m:sSupPr>
            <m:ctrlPr>
              <w:rPr>
                <w:rFonts w:ascii="Cambria Math" w:hAnsi="Cambria Math"/>
              </w:rPr>
            </m:ctrlPr>
          </m:sSupPr>
          <m:e>
            <m:r>
              <w:rPr>
                <w:rFonts w:ascii="Cambria Math" w:hAnsi="Cambria Math"/>
                <w:lang w:val="de-DE"/>
              </w:rPr>
              <m:t>​</m:t>
            </m:r>
          </m:e>
          <m:sup>
            <m:r>
              <w:rPr>
                <w:rFonts w:ascii="Cambria Math" w:hAnsi="Cambria Math"/>
                <w:lang w:val="de-DE"/>
              </w:rPr>
              <m:t>4</m:t>
            </m:r>
          </m:sup>
        </m:sSup>
      </m:oMath>
      <w:r w:rsidRPr="00A370E7">
        <w:rPr>
          <w:lang w:val="de-DE"/>
        </w:rPr>
        <w:t>,</w:t>
      </w:r>
    </w:p>
    <w:p w14:paraId="6C29927E" w14:textId="3D230334" w:rsidR="00CF56CB" w:rsidRPr="00A370E7" w:rsidRDefault="00000000">
      <w:pPr>
        <w:pStyle w:val="Author"/>
        <w:rPr>
          <w:lang w:val="de-DE"/>
        </w:rPr>
      </w:pPr>
      <w:r w:rsidRPr="00A370E7">
        <w:rPr>
          <w:lang w:val="de-DE"/>
        </w:rPr>
        <w:lastRenderedPageBreak/>
        <w:t>Christopher P.O. Reyer</w:t>
      </w:r>
      <m:oMath>
        <m:sSup>
          <m:sSupPr>
            <m:ctrlPr>
              <w:del w:id="26" w:author="revision" w:date="2023-10-30T09:08:00Z">
                <w:rPr>
                  <w:rFonts w:ascii="Cambria Math" w:hAnsi="Cambria Math"/>
                </w:rPr>
              </w:del>
            </m:ctrlPr>
          </m:sSupPr>
          <m:e>
            <m:r>
              <w:del w:id="27" w:author="revision" w:date="2023-10-30T09:08:00Z">
                <w:rPr>
                  <w:rFonts w:ascii="Cambria Math" w:hAnsi="Cambria Math"/>
                  <w:lang w:val="de-DE"/>
                </w:rPr>
                <m:t>​</m:t>
              </w:del>
            </m:r>
          </m:e>
          <m:sup>
            <m:r>
              <w:del w:id="28" w:author="revision" w:date="2023-10-30T09:08:00Z">
                <w:rPr>
                  <w:rFonts w:ascii="Cambria Math" w:hAnsi="Cambria Math"/>
                  <w:lang w:val="de-DE"/>
                </w:rPr>
                <m:t>8</m:t>
              </w:del>
            </m:r>
          </m:sup>
        </m:sSup>
        <m:sSup>
          <m:sSupPr>
            <m:ctrlPr>
              <w:ins w:id="29" w:author="revision" w:date="2023-10-30T09:08:00Z">
                <w:rPr>
                  <w:rFonts w:ascii="Cambria Math" w:hAnsi="Cambria Math"/>
                </w:rPr>
              </w:ins>
            </m:ctrlPr>
          </m:sSupPr>
          <m:e>
            <m:r>
              <w:ins w:id="30" w:author="revision" w:date="2023-10-30T09:08:00Z">
                <w:rPr>
                  <w:rFonts w:ascii="Cambria Math" w:hAnsi="Cambria Math"/>
                  <w:lang w:val="de-DE"/>
                </w:rPr>
                <m:t>​</m:t>
              </w:ins>
            </m:r>
          </m:e>
          <m:sup>
            <m:r>
              <w:ins w:id="31" w:author="revision" w:date="2023-10-30T09:08:00Z">
                <w:rPr>
                  <w:rFonts w:ascii="Cambria Math" w:hAnsi="Cambria Math"/>
                  <w:lang w:val="de-DE"/>
                </w:rPr>
                <m:t>15</m:t>
              </w:ins>
            </m:r>
          </m:sup>
        </m:sSup>
      </m:oMath>
      <w:r w:rsidRPr="00A370E7">
        <w:rPr>
          <w:lang w:val="de-DE"/>
        </w:rPr>
        <w:t>,</w:t>
      </w:r>
    </w:p>
    <w:p w14:paraId="11E5CFA8" w14:textId="77777777" w:rsidR="00CF56CB" w:rsidRPr="00A370E7" w:rsidRDefault="00000000">
      <w:pPr>
        <w:pStyle w:val="Author"/>
        <w:rPr>
          <w:lang w:val="de-DE"/>
        </w:rPr>
      </w:pPr>
      <w:r w:rsidRPr="00A370E7">
        <w:rPr>
          <w:lang w:val="de-DE"/>
        </w:rPr>
        <w:t>Simon Scheiter</w:t>
      </w:r>
      <m:oMath>
        <m:sSup>
          <m:sSupPr>
            <m:ctrlPr>
              <w:rPr>
                <w:rFonts w:ascii="Cambria Math" w:hAnsi="Cambria Math"/>
              </w:rPr>
            </m:ctrlPr>
          </m:sSupPr>
          <m:e>
            <m:r>
              <w:rPr>
                <w:rFonts w:ascii="Cambria Math" w:hAnsi="Cambria Math"/>
                <w:lang w:val="de-DE"/>
              </w:rPr>
              <m:t>​</m:t>
            </m:r>
          </m:e>
          <m:sup>
            <m:r>
              <w:rPr>
                <w:rFonts w:ascii="Cambria Math" w:hAnsi="Cambria Math"/>
                <w:lang w:val="de-DE"/>
              </w:rPr>
              <m:t>2</m:t>
            </m:r>
          </m:sup>
        </m:sSup>
      </m:oMath>
      <w:r w:rsidRPr="00A370E7">
        <w:rPr>
          <w:lang w:val="de-DE"/>
        </w:rPr>
        <w:t>,</w:t>
      </w:r>
    </w:p>
    <w:p w14:paraId="385C1874" w14:textId="77777777" w:rsidR="00CF56CB" w:rsidRPr="00A370E7" w:rsidRDefault="00000000">
      <w:pPr>
        <w:pStyle w:val="Author"/>
        <w:rPr>
          <w:lang w:val="de-DE"/>
        </w:rPr>
      </w:pPr>
      <w:r w:rsidRPr="00A370E7">
        <w:rPr>
          <w:lang w:val="de-DE"/>
        </w:rPr>
        <w:t>Daniel Scherrer</w:t>
      </w:r>
      <m:oMath>
        <m:sSup>
          <m:sSupPr>
            <m:ctrlPr>
              <w:rPr>
                <w:rFonts w:ascii="Cambria Math" w:hAnsi="Cambria Math"/>
              </w:rPr>
            </m:ctrlPr>
          </m:sSupPr>
          <m:e>
            <m:r>
              <w:rPr>
                <w:rFonts w:ascii="Cambria Math" w:hAnsi="Cambria Math"/>
                <w:lang w:val="de-DE"/>
              </w:rPr>
              <m:t>​</m:t>
            </m:r>
          </m:e>
          <m:sup>
            <m:r>
              <w:rPr>
                <w:rFonts w:ascii="Cambria Math" w:hAnsi="Cambria Math"/>
                <w:lang w:val="de-DE"/>
              </w:rPr>
              <m:t>16</m:t>
            </m:r>
          </m:sup>
        </m:sSup>
      </m:oMath>
      <w:r w:rsidRPr="00A370E7">
        <w:rPr>
          <w:lang w:val="de-DE"/>
        </w:rPr>
        <w:t>,</w:t>
      </w:r>
    </w:p>
    <w:p w14:paraId="4022EB5D" w14:textId="77777777" w:rsidR="00CF56CB" w:rsidRPr="00A370E7" w:rsidRDefault="00000000">
      <w:pPr>
        <w:pStyle w:val="Author"/>
        <w:rPr>
          <w:lang w:val="de-DE"/>
        </w:rPr>
      </w:pPr>
      <w:r w:rsidRPr="00A370E7">
        <w:rPr>
          <w:lang w:val="de-DE"/>
        </w:rPr>
        <w:t>Harald Bugmann</w:t>
      </w:r>
      <m:oMath>
        <m:sSup>
          <m:sSupPr>
            <m:ctrlPr>
              <w:rPr>
                <w:rFonts w:ascii="Cambria Math" w:hAnsi="Cambria Math"/>
              </w:rPr>
            </m:ctrlPr>
          </m:sSupPr>
          <m:e>
            <m:r>
              <w:rPr>
                <w:rFonts w:ascii="Cambria Math" w:hAnsi="Cambria Math"/>
                <w:lang w:val="de-DE"/>
              </w:rPr>
              <m:t>​</m:t>
            </m:r>
          </m:e>
          <m:sup>
            <m:r>
              <w:rPr>
                <w:rFonts w:ascii="Cambria Math" w:hAnsi="Cambria Math"/>
                <w:lang w:val="de-DE"/>
              </w:rPr>
              <m:t>1</m:t>
            </m:r>
          </m:sup>
        </m:sSup>
      </m:oMath>
    </w:p>
    <w:p w14:paraId="16AC24BB" w14:textId="033EA40E" w:rsidR="00CF56CB" w:rsidRDefault="00000000">
      <w:pPr>
        <w:pStyle w:val="Date"/>
      </w:pP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ETH Zurich. Department of Environmental Systems Science. Institute of Terrestrial Ecosystems. </w:t>
      </w:r>
      <w:proofErr w:type="spellStart"/>
      <w:r>
        <w:t>Universitätstrasse</w:t>
      </w:r>
      <w:proofErr w:type="spellEnd"/>
      <w:r>
        <w:t xml:space="preserve"> 16, 8092 Zürich, Switzerland. </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Senckenberg Biodiversity and Climate Research Centre (SBiK-F), 60325 Frankfurt am Main, Germany. </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Department of </w:t>
      </w:r>
      <w:del w:id="32" w:author="revision" w:date="2023-10-30T09:08:00Z">
        <w:r>
          <w:delText>Computational Hydrosystem</w:delText>
        </w:r>
      </w:del>
      <w:ins w:id="33" w:author="revision" w:date="2023-10-30T09:08:00Z">
        <w:r>
          <w:t>Ecological Modelling</w:t>
        </w:r>
      </w:ins>
      <w:r>
        <w:t xml:space="preserve">, Helmholtz-Centre for Environmental Research - UFZ, </w:t>
      </w:r>
      <w:proofErr w:type="spellStart"/>
      <w:r>
        <w:t>Permoserstraße</w:t>
      </w:r>
      <w:proofErr w:type="spellEnd"/>
      <w:r>
        <w:t xml:space="preserve"> 15, 04318 Leipzig, Germany. </w:t>
      </w:r>
      <m:oMath>
        <m:sSup>
          <m:sSupPr>
            <m:ctrlPr>
              <w:rPr>
                <w:rFonts w:ascii="Cambria Math" w:hAnsi="Cambria Math"/>
              </w:rPr>
            </m:ctrlPr>
          </m:sSupPr>
          <m:e>
            <m:r>
              <w:rPr>
                <w:rFonts w:ascii="Cambria Math" w:hAnsi="Cambria Math"/>
              </w:rPr>
              <m:t>​</m:t>
            </m:r>
          </m:e>
          <m:sup>
            <m:r>
              <w:rPr>
                <w:rFonts w:ascii="Cambria Math" w:hAnsi="Cambria Math"/>
              </w:rPr>
              <m:t>4</m:t>
            </m:r>
          </m:sup>
        </m:sSup>
      </m:oMath>
      <w:r>
        <w:t xml:space="preserve">Ecosystem Dynamics and Forest Management Group, TUM School of Life Sciences, Technical University of Munich, 85354 Freising, Germany. </w:t>
      </w:r>
      <m:oMath>
        <m:sSup>
          <m:sSupPr>
            <m:ctrlPr>
              <w:rPr>
                <w:rFonts w:ascii="Cambria Math" w:hAnsi="Cambria Math"/>
              </w:rPr>
            </m:ctrlPr>
          </m:sSupPr>
          <m:e>
            <m:r>
              <w:rPr>
                <w:rFonts w:ascii="Cambria Math" w:hAnsi="Cambria Math"/>
              </w:rPr>
              <m:t>​</m:t>
            </m:r>
          </m:e>
          <m:sup>
            <m:r>
              <w:rPr>
                <w:rFonts w:ascii="Cambria Math" w:hAnsi="Cambria Math"/>
              </w:rPr>
              <m:t>5</m:t>
            </m:r>
          </m:sup>
        </m:sSup>
      </m:oMath>
      <w:r>
        <w:t xml:space="preserve">Department of Geoecology, Institute of Botany of the Czech Academy of Sciences, Průhonice, Czech Republic. </w:t>
      </w:r>
      <m:oMath>
        <m:sSup>
          <m:sSupPr>
            <m:ctrlPr>
              <w:rPr>
                <w:rFonts w:ascii="Cambria Math" w:hAnsi="Cambria Math"/>
              </w:rPr>
            </m:ctrlPr>
          </m:sSupPr>
          <m:e>
            <m:r>
              <w:rPr>
                <w:rFonts w:ascii="Cambria Math" w:hAnsi="Cambria Math"/>
              </w:rPr>
              <m:t>​</m:t>
            </m:r>
          </m:e>
          <m:sup>
            <m:r>
              <w:rPr>
                <w:rFonts w:ascii="Cambria Math" w:hAnsi="Cambria Math"/>
              </w:rPr>
              <m:t>6</m:t>
            </m:r>
          </m:sup>
        </m:sSup>
      </m:oMath>
      <w:r>
        <w:t>Institute of Silviculture, Department of Forest and Soil Sciences, University of Natural Resources and Life Sciences, Peter Jordan Strasse 82, A-1190 Vienna, Austria</w:t>
      </w:r>
      <w:ins w:id="34" w:author="revision" w:date="2023-10-30T09:08:00Z">
        <w:r>
          <w:t>.</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7</m:t>
            </m:r>
          </m:sup>
        </m:sSup>
      </m:oMath>
      <w:r>
        <w:t xml:space="preserve">Dynamic Macroecology, Swiss Federal Institute for Forest, Snow and Landscape Research WSL, Zürcherstrasse 111, 8903 Birmensdorf, Switzerland. </w:t>
      </w:r>
      <m:oMath>
        <m:sSup>
          <m:sSupPr>
            <m:ctrlPr>
              <w:rPr>
                <w:rFonts w:ascii="Cambria Math" w:hAnsi="Cambria Math"/>
              </w:rPr>
            </m:ctrlPr>
          </m:sSupPr>
          <m:e>
            <m:r>
              <w:rPr>
                <w:rFonts w:ascii="Cambria Math" w:hAnsi="Cambria Math"/>
              </w:rPr>
              <m:t>​</m:t>
            </m:r>
          </m:e>
          <m:sup>
            <m:r>
              <w:rPr>
                <w:rFonts w:ascii="Cambria Math" w:hAnsi="Cambria Math"/>
              </w:rPr>
              <m:t>8</m:t>
            </m:r>
          </m:sup>
        </m:sSup>
      </m:oMath>
      <w:r>
        <w:t xml:space="preserve">Potsdam Institute for Climate Impact Research (PIK), Member of the Leibniz Association, 14473 Potsdam, Germany. </w:t>
      </w:r>
      <m:oMath>
        <m:sSup>
          <m:sSupPr>
            <m:ctrlPr>
              <w:rPr>
                <w:rFonts w:ascii="Cambria Math" w:hAnsi="Cambria Math"/>
              </w:rPr>
            </m:ctrlPr>
          </m:sSupPr>
          <m:e>
            <m:r>
              <w:rPr>
                <w:rFonts w:ascii="Cambria Math" w:hAnsi="Cambria Math"/>
              </w:rPr>
              <m:t>​</m:t>
            </m:r>
          </m:e>
          <m:sup>
            <m:r>
              <w:rPr>
                <w:rFonts w:ascii="Cambria Math" w:hAnsi="Cambria Math"/>
              </w:rPr>
              <m:t>9</m:t>
            </m:r>
          </m:sup>
        </m:sSup>
      </m:oMath>
      <w:r>
        <w:t xml:space="preserve">Department of Soil Sciences, of Plants and Food, University of Bari Aldo Moro, Italy. </w:t>
      </w:r>
      <m:oMath>
        <m:sSup>
          <m:sSupPr>
            <m:ctrlPr>
              <w:rPr>
                <w:rFonts w:ascii="Cambria Math" w:hAnsi="Cambria Math"/>
              </w:rPr>
            </m:ctrlPr>
          </m:sSupPr>
          <m:e>
            <m:r>
              <w:rPr>
                <w:rFonts w:ascii="Cambria Math" w:hAnsi="Cambria Math"/>
              </w:rPr>
              <m:t>​</m:t>
            </m:r>
          </m:e>
          <m:sup>
            <m:r>
              <w:rPr>
                <w:rFonts w:ascii="Cambria Math" w:hAnsi="Cambria Math"/>
              </w:rPr>
              <m:t>10</m:t>
            </m:r>
          </m:sup>
        </m:sSup>
      </m:oMath>
      <w:r>
        <w:t>Department of Forest Harvesting, Logistics and Ameliorations, Faculty of Forestry, Technical University in Zvolen</w:t>
      </w:r>
      <w:ins w:id="35" w:author="revision" w:date="2023-10-30T09:08:00Z">
        <w:r>
          <w:t>, Slovakia.</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11</m:t>
            </m:r>
          </m:sup>
        </m:sSup>
      </m:oMath>
      <w:r>
        <w:t xml:space="preserve">Czech University of Life Sciences Prague, Faculty of Forestry and Wood Sciences, Kamýcká 129, 16500 Praha 6 – Suchdol, Czech Republic. </w:t>
      </w:r>
      <m:oMath>
        <m:sSup>
          <m:sSupPr>
            <m:ctrlPr>
              <w:rPr>
                <w:rFonts w:ascii="Cambria Math" w:hAnsi="Cambria Math"/>
              </w:rPr>
            </m:ctrlPr>
          </m:sSupPr>
          <m:e>
            <m:r>
              <w:rPr>
                <w:rFonts w:ascii="Cambria Math" w:hAnsi="Cambria Math"/>
              </w:rPr>
              <m:t>​</m:t>
            </m:r>
          </m:e>
          <m:sup>
            <m:r>
              <w:rPr>
                <w:rFonts w:ascii="Cambria Math" w:hAnsi="Cambria Math"/>
              </w:rPr>
              <m:t>12</m:t>
            </m:r>
          </m:sup>
        </m:sSup>
      </m:oMath>
      <w:r>
        <w:t>Department of Biodiversity of Ecosystems and Landscape, Slovak Academy of Sciences, Štefánikova 3, P.</w:t>
      </w:r>
      <w:proofErr w:type="gramStart"/>
      <w:r>
        <w:t>O.Box</w:t>
      </w:r>
      <w:proofErr w:type="gramEnd"/>
      <w:r>
        <w:t xml:space="preserve"> 25, 81499 Bratislava, Slovakia. </w:t>
      </w:r>
      <m:oMath>
        <m:sSup>
          <m:sSupPr>
            <m:ctrlPr>
              <w:rPr>
                <w:rFonts w:ascii="Cambria Math" w:hAnsi="Cambria Math"/>
              </w:rPr>
            </m:ctrlPr>
          </m:sSupPr>
          <m:e>
            <m:r>
              <w:rPr>
                <w:rFonts w:ascii="Cambria Math" w:hAnsi="Cambria Math"/>
              </w:rPr>
              <m:t>​</m:t>
            </m:r>
          </m:e>
          <m:sup>
            <m:r>
              <w:rPr>
                <w:rFonts w:ascii="Cambria Math" w:hAnsi="Cambria Math"/>
              </w:rPr>
              <m:t>13</m:t>
            </m:r>
          </m:sup>
        </m:sSup>
      </m:oMath>
      <w:r>
        <w:t>Dpt. of Soil and Climate, Bavarian State Institute of Forestry</w:t>
      </w:r>
      <w:ins w:id="36" w:author="revision" w:date="2023-10-30T09:08:00Z">
        <w:r>
          <w:t>, Germany</w:t>
        </w:r>
      </w:ins>
      <w:r>
        <w:t xml:space="preserve">. </w:t>
      </w:r>
      <m:oMath>
        <m:sSup>
          <m:sSupPr>
            <m:ctrlPr>
              <w:rPr>
                <w:rFonts w:ascii="Cambria Math" w:hAnsi="Cambria Math"/>
              </w:rPr>
            </m:ctrlPr>
          </m:sSupPr>
          <m:e>
            <m:r>
              <w:rPr>
                <w:rFonts w:ascii="Cambria Math" w:hAnsi="Cambria Math"/>
              </w:rPr>
              <m:t>​</m:t>
            </m:r>
          </m:e>
          <m:sup>
            <m:r>
              <w:rPr>
                <w:rFonts w:ascii="Cambria Math" w:hAnsi="Cambria Math"/>
              </w:rPr>
              <m:t>14</m:t>
            </m:r>
          </m:sup>
        </m:sSup>
      </m:oMath>
      <w:r>
        <w:t xml:space="preserve">Institute for Alpine Environment, Eurac Research, Bolzano/Bozen, Italy. </w:t>
      </w:r>
      <m:oMath>
        <m:sSup>
          <m:sSupPr>
            <m:ctrlPr>
              <w:rPr>
                <w:rFonts w:ascii="Cambria Math" w:hAnsi="Cambria Math"/>
              </w:rPr>
            </m:ctrlPr>
          </m:sSupPr>
          <m:e>
            <m:r>
              <w:rPr>
                <w:rFonts w:ascii="Cambria Math" w:hAnsi="Cambria Math"/>
              </w:rPr>
              <m:t>​</m:t>
            </m:r>
          </m:e>
          <m:sup>
            <m:r>
              <w:rPr>
                <w:rFonts w:ascii="Cambria Math" w:hAnsi="Cambria Math"/>
              </w:rPr>
              <m:t>15</m:t>
            </m:r>
          </m:sup>
        </m:sSup>
      </m:oMath>
      <w:r>
        <w:t xml:space="preserve">CEFE, CNRS Campus du CNRS 1919, route de Mende 34293 Montpellier cedex, France. </w:t>
      </w:r>
      <m:oMath>
        <m:sSup>
          <m:sSupPr>
            <m:ctrlPr>
              <w:rPr>
                <w:rFonts w:ascii="Cambria Math" w:hAnsi="Cambria Math"/>
              </w:rPr>
            </m:ctrlPr>
          </m:sSupPr>
          <m:e>
            <m:r>
              <w:rPr>
                <w:rFonts w:ascii="Cambria Math" w:hAnsi="Cambria Math"/>
              </w:rPr>
              <m:t>​</m:t>
            </m:r>
          </m:e>
          <m:sup>
            <m:r>
              <w:rPr>
                <w:rFonts w:ascii="Cambria Math" w:hAnsi="Cambria Math"/>
              </w:rPr>
              <m:t>16</m:t>
            </m:r>
          </m:sup>
        </m:sSup>
      </m:oMath>
      <w:r>
        <w:t xml:space="preserve">Swiss Federal Institute for Forest, Snow and Landscape Research WSL, Zürcherstrasse 111, 8903 Birmensdorf, Switzerland.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Corresponding author (</w:t>
      </w:r>
      <w:hyperlink r:id="rId7">
        <w:r>
          <w:rPr>
            <w:rStyle w:val="Hyperlink"/>
          </w:rPr>
          <w:t>olalla.diaz@usys.ethz.ch</w:t>
        </w:r>
      </w:hyperlink>
      <w:r>
        <w:t>)</w:t>
      </w:r>
    </w:p>
    <w:p w14:paraId="6509DA85" w14:textId="77777777" w:rsidR="00CF56CB" w:rsidRDefault="00000000">
      <w:pPr>
        <w:pStyle w:val="FirstParagraph"/>
      </w:pPr>
      <w:r>
        <w:rPr>
          <w:b/>
          <w:bCs/>
        </w:rPr>
        <w:t>OPEN RESEARCH STATEMENT:</w:t>
      </w:r>
      <w:r>
        <w:t xml:space="preserve"> This submission uses novel </w:t>
      </w:r>
      <w:proofErr w:type="gramStart"/>
      <w:r>
        <w:t>code,</w:t>
      </w:r>
      <w:proofErr w:type="gramEnd"/>
      <w:r>
        <w:t xml:space="preserve"> both the data and code are provided in an external repository to be evaluated during the peer review process. The repository can be downloaded from </w:t>
      </w:r>
      <w:hyperlink r:id="rId8">
        <w:r>
          <w:rPr>
            <w:rStyle w:val="Hyperlink"/>
          </w:rPr>
          <w:t>this figshare private link: https://figshare.com/s/100857ba67d2351dcb15</w:t>
        </w:r>
      </w:hyperlink>
      <w:r>
        <w:t>. The protocol is available at Díaz-</w:t>
      </w:r>
      <w:proofErr w:type="spellStart"/>
      <w:r>
        <w:t>Yáñez</w:t>
      </w:r>
      <w:proofErr w:type="spellEnd"/>
      <w:r>
        <w:t xml:space="preserve">, </w:t>
      </w:r>
      <w:proofErr w:type="spellStart"/>
      <w:r>
        <w:t>Käber</w:t>
      </w:r>
      <w:proofErr w:type="spellEnd"/>
      <w:r>
        <w:t>, and Bugmann (</w:t>
      </w:r>
      <w:hyperlink w:anchor="ref-díaz-yáñez2022">
        <w:r>
          <w:rPr>
            <w:rStyle w:val="Hyperlink"/>
          </w:rPr>
          <w:t>2022</w:t>
        </w:r>
      </w:hyperlink>
      <w:r>
        <w:t>) (</w:t>
      </w:r>
      <w:hyperlink r:id="rId9">
        <w:r>
          <w:rPr>
            <w:rStyle w:val="Hyperlink"/>
          </w:rPr>
          <w:t>with link: https://osf.io/czdxp/</w:t>
        </w:r>
      </w:hyperlink>
      <w:r>
        <w:t>). We will make publicly available the code and data if the manuscript is accepted.</w:t>
      </w:r>
    </w:p>
    <w:p w14:paraId="4611102F" w14:textId="77777777" w:rsidR="00CF56CB" w:rsidRDefault="00000000">
      <w:pPr>
        <w:pStyle w:val="BodyText"/>
      </w:pPr>
      <w:r>
        <w:rPr>
          <w:b/>
          <w:bCs/>
        </w:rPr>
        <w:t>Keywords:</w:t>
      </w:r>
      <w:r>
        <w:t xml:space="preserve"> tree regeneration | tree recruitment | tree establishment | forest dynamics | models | landscape | stand | global</w:t>
      </w:r>
    </w:p>
    <w:p w14:paraId="17A6BC2F" w14:textId="77777777" w:rsidR="00CF56CB" w:rsidRDefault="00000000">
      <w:r>
        <w:br w:type="page"/>
      </w:r>
    </w:p>
    <w:p w14:paraId="728E1A22" w14:textId="77777777" w:rsidR="00CF56CB" w:rsidRDefault="00000000">
      <w:pPr>
        <w:pStyle w:val="Heading1"/>
      </w:pPr>
      <w:bookmarkStart w:id="37" w:name="abstract"/>
      <w:r>
        <w:lastRenderedPageBreak/>
        <w:t>Abstract</w:t>
      </w:r>
    </w:p>
    <w:p w14:paraId="508D79FE" w14:textId="55FF152E" w:rsidR="00CF56CB" w:rsidRDefault="00000000">
      <w:pPr>
        <w:pStyle w:val="FirstParagraph"/>
      </w:pPr>
      <w:r>
        <w:t xml:space="preserve">Tree regeneration is a key process in forest dynamics, particularly in the context of forest resilience and climate change. Models are pivotal for assessing long-term forest dynamics, and they have been in use for more than 50 years. However, </w:t>
      </w:r>
      <w:del w:id="38" w:author="revision" w:date="2023-10-30T09:08:00Z">
        <w:r>
          <w:delText>an assessment of</w:delText>
        </w:r>
      </w:del>
      <w:ins w:id="39" w:author="revision" w:date="2023-10-30T09:08:00Z">
        <w:r>
          <w:t>there is a need to evaluate</w:t>
        </w:r>
      </w:ins>
      <w:r>
        <w:t xml:space="preserve"> their </w:t>
      </w:r>
      <w:del w:id="40" w:author="revision" w:date="2023-10-30T09:08:00Z">
        <w:r>
          <w:delText>ability</w:delText>
        </w:r>
      </w:del>
      <w:ins w:id="41" w:author="revision" w:date="2023-10-30T09:08:00Z">
        <w:r>
          <w:t>capacity</w:t>
        </w:r>
      </w:ins>
      <w:r>
        <w:t xml:space="preserve"> to accurately represent tree regeneration</w:t>
      </w:r>
      <w:del w:id="42" w:author="revision" w:date="2023-10-30T09:08:00Z">
        <w:r>
          <w:delText xml:space="preserve"> is lacking</w:delText>
        </w:r>
      </w:del>
      <w:r>
        <w:t>. We assess how well current models capture the overall abundance, species composition, and mortality of tree regeneration.</w:t>
      </w:r>
    </w:p>
    <w:p w14:paraId="5E8DF7FD" w14:textId="35DC6F10" w:rsidR="00CF56CB" w:rsidRDefault="00000000">
      <w:pPr>
        <w:pStyle w:val="BodyText"/>
      </w:pPr>
      <w:r>
        <w:t xml:space="preserve">Using 15 models built to capture long-term forest dynamics at the stand, landscape, and global levels, we simulate tree regeneration at 200 sites representing large environmental gradients across Central Europe. The results are evaluated against </w:t>
      </w:r>
      <w:del w:id="43" w:author="revision" w:date="2023-10-30T09:08:00Z">
        <w:r>
          <w:delText>comprehensive</w:delText>
        </w:r>
      </w:del>
      <w:ins w:id="44" w:author="revision" w:date="2023-10-30T09:08:00Z">
        <w:r>
          <w:t>extensive</w:t>
        </w:r>
      </w:ins>
      <w:r>
        <w:t xml:space="preserve"> data from unmanaged forests.</w:t>
      </w:r>
    </w:p>
    <w:p w14:paraId="076F8246" w14:textId="71D9CAFB" w:rsidR="00CF56CB" w:rsidRDefault="00000000">
      <w:pPr>
        <w:pStyle w:val="BodyText"/>
      </w:pPr>
      <w:r>
        <w:t xml:space="preserve">Most of the models overestimate </w:t>
      </w:r>
      <w:del w:id="45" w:author="revision" w:date="2023-10-30T09:08:00Z">
        <w:r>
          <w:delText>regeneration</w:delText>
        </w:r>
      </w:del>
      <w:ins w:id="46" w:author="revision" w:date="2023-10-30T09:08:00Z">
        <w:r>
          <w:t>recruitment</w:t>
        </w:r>
      </w:ins>
      <w:r>
        <w:t xml:space="preserve"> levels, which is </w:t>
      </w:r>
      <w:del w:id="47" w:author="revision" w:date="2023-10-30T09:08:00Z">
        <w:r>
          <w:delText xml:space="preserve">only </w:delText>
        </w:r>
      </w:del>
      <w:r>
        <w:t xml:space="preserve">compensated </w:t>
      </w:r>
      <w:ins w:id="48" w:author="revision" w:date="2023-10-30T09:08:00Z">
        <w:r>
          <w:t xml:space="preserve">only </w:t>
        </w:r>
      </w:ins>
      <w:r>
        <w:t xml:space="preserve">in some models by high simulated mortality rates in the early stages of individual </w:t>
      </w:r>
      <w:del w:id="49" w:author="revision" w:date="2023-10-30T09:08:00Z">
        <w:r>
          <w:delText>trees</w:delText>
        </w:r>
      </w:del>
      <w:ins w:id="50" w:author="revision" w:date="2023-10-30T09:08:00Z">
        <w:r>
          <w:t>tree</w:t>
        </w:r>
      </w:ins>
      <w:r>
        <w:t xml:space="preserve"> dynamics. Simulated species diversity of </w:t>
      </w:r>
      <w:del w:id="51" w:author="revision" w:date="2023-10-30T09:08:00Z">
        <w:r>
          <w:delText>regeneration</w:delText>
        </w:r>
      </w:del>
      <w:ins w:id="52" w:author="revision" w:date="2023-10-30T09:08:00Z">
        <w:r>
          <w:t>recruitment generally</w:t>
        </w:r>
      </w:ins>
      <w:r>
        <w:t xml:space="preserve"> matches </w:t>
      </w:r>
      <w:del w:id="53" w:author="revision" w:date="2023-10-30T09:08:00Z">
        <w:r>
          <w:delText xml:space="preserve">the </w:delText>
        </w:r>
      </w:del>
      <w:r>
        <w:t xml:space="preserve">observed ranges. Models simulating higher </w:t>
      </w:r>
      <w:ins w:id="54" w:author="revision" w:date="2023-10-30T09:08:00Z">
        <w:r>
          <w:t xml:space="preserve">stand-level </w:t>
        </w:r>
      </w:ins>
      <w:r>
        <w:t xml:space="preserve">species diversity </w:t>
      </w:r>
      <w:del w:id="55" w:author="revision" w:date="2023-10-30T09:08:00Z">
        <w:r>
          <w:delText xml:space="preserve">at the stand level </w:delText>
        </w:r>
      </w:del>
      <w:r>
        <w:t xml:space="preserve">do not feature higher </w:t>
      </w:r>
      <w:del w:id="56" w:author="revision" w:date="2023-10-30T09:08:00Z">
        <w:r>
          <w:delText>regeneration</w:delText>
        </w:r>
      </w:del>
      <w:ins w:id="57" w:author="revision" w:date="2023-10-30T09:08:00Z">
        <w:r>
          <w:t>species</w:t>
        </w:r>
      </w:ins>
      <w:r>
        <w:t xml:space="preserve"> diversity</w:t>
      </w:r>
      <w:del w:id="58" w:author="revision" w:date="2023-10-30T09:08:00Z">
        <w:r>
          <w:delText>.</w:delText>
        </w:r>
      </w:del>
      <w:ins w:id="59" w:author="revision" w:date="2023-10-30T09:08:00Z">
        <w:r>
          <w:t xml:space="preserve"> in the recruitment layer.</w:t>
        </w:r>
      </w:ins>
      <w:r>
        <w:t xml:space="preserve"> The effect of light availability on </w:t>
      </w:r>
      <w:del w:id="60" w:author="revision" w:date="2023-10-30T09:08:00Z">
        <w:r>
          <w:delText>regeneration</w:delText>
        </w:r>
      </w:del>
      <w:ins w:id="61" w:author="revision" w:date="2023-10-30T09:08:00Z">
        <w:r>
          <w:t>recruitment</w:t>
        </w:r>
      </w:ins>
      <w:r>
        <w:t xml:space="preserve"> levels is captured better than the </w:t>
      </w:r>
      <w:del w:id="62" w:author="revision" w:date="2023-10-30T09:08:00Z">
        <w:r>
          <w:delText>effect</w:delText>
        </w:r>
      </w:del>
      <w:ins w:id="63" w:author="revision" w:date="2023-10-30T09:08:00Z">
        <w:r>
          <w:t>effects</w:t>
        </w:r>
      </w:ins>
      <w:r>
        <w:t xml:space="preserve"> of temperature and soil moisture, but patterns are not consistent across models. Increasing complexity in the tree regeneration modules </w:t>
      </w:r>
      <w:del w:id="64" w:author="revision" w:date="2023-10-30T09:08:00Z">
        <w:r>
          <w:delText xml:space="preserve">of the models </w:delText>
        </w:r>
      </w:del>
      <w:r>
        <w:t xml:space="preserve">is not related to higher accuracy of simulated tree </w:t>
      </w:r>
      <w:del w:id="65" w:author="revision" w:date="2023-10-30T09:08:00Z">
        <w:r>
          <w:delText>regeneration</w:delText>
        </w:r>
      </w:del>
      <w:ins w:id="66" w:author="revision" w:date="2023-10-30T09:08:00Z">
        <w:r>
          <w:t>recruitment</w:t>
        </w:r>
      </w:ins>
      <w:r>
        <w:t>. Furthermore, individual model design is more important than scale (stand, landscape, global) and approach (empirical, process-based) for accurately capturing tree regeneration.</w:t>
      </w:r>
    </w:p>
    <w:p w14:paraId="5BE57758" w14:textId="64FC7E8E" w:rsidR="00CF56CB" w:rsidRDefault="00000000">
      <w:pPr>
        <w:pStyle w:val="BodyText"/>
      </w:pPr>
      <w:r>
        <w:t xml:space="preserve">Despite </w:t>
      </w:r>
      <w:del w:id="67" w:author="revision" w:date="2023-10-30T09:08:00Z">
        <w:r>
          <w:delText>considerable</w:delText>
        </w:r>
      </w:del>
      <w:ins w:id="68" w:author="revision" w:date="2023-10-30T09:08:00Z">
        <w:r>
          <w:t>the</w:t>
        </w:r>
      </w:ins>
      <w:r>
        <w:t xml:space="preserve"> mismatches between simulation results and data, it is remarkable that most models capture the essential features of the highly complex process of tree regeneration, while not having been parameterized with such data. We conclude that much can be gained by evaluating and refining the modeling of </w:t>
      </w:r>
      <w:ins w:id="69" w:author="revision" w:date="2023-10-30T09:08:00Z">
        <w:r>
          <w:t xml:space="preserve">tree </w:t>
        </w:r>
      </w:ins>
      <w:r>
        <w:t xml:space="preserve">regeneration processes. This has the potential to render long-term projections of forest dynamics under changing environmental conditions </w:t>
      </w:r>
      <w:del w:id="70" w:author="revision" w:date="2023-10-30T09:08:00Z">
        <w:r>
          <w:delText xml:space="preserve">that are </w:delText>
        </w:r>
      </w:del>
      <w:r>
        <w:t>much more robust.</w:t>
      </w:r>
    </w:p>
    <w:p w14:paraId="0D20427D" w14:textId="77777777" w:rsidR="00CF56CB" w:rsidRDefault="00000000">
      <w:r>
        <w:br w:type="page"/>
      </w:r>
    </w:p>
    <w:p w14:paraId="29A36EE2" w14:textId="77777777" w:rsidR="00CF56CB" w:rsidRDefault="00000000">
      <w:pPr>
        <w:pStyle w:val="Heading1"/>
      </w:pPr>
      <w:bookmarkStart w:id="71" w:name="introduction"/>
      <w:bookmarkEnd w:id="37"/>
      <w:r>
        <w:lastRenderedPageBreak/>
        <w:t>Introduction</w:t>
      </w:r>
    </w:p>
    <w:p w14:paraId="7DE193CA" w14:textId="73A8803B" w:rsidR="00CF56CB" w:rsidRDefault="00000000">
      <w:pPr>
        <w:pStyle w:val="FirstParagraph"/>
      </w:pPr>
      <w:r>
        <w:t>Forests provide a wide range of products and services of vital importance to humankind (</w:t>
      </w:r>
      <w:hyperlink w:anchor="ref-foresteurope2020">
        <w:r>
          <w:rPr>
            <w:rStyle w:val="Hyperlink"/>
          </w:rPr>
          <w:t>FOREST EUROPE 2020</w:t>
        </w:r>
      </w:hyperlink>
      <w:r>
        <w:t>). Under the pressure of climate change, increasing disturbance impacts and changing societal demands on forest ecosystem services, it is becoming ever more important to understand how forest structure, composition and function will change, and to evaluate forest capacity to adapt to or be resilient after disturbance (</w:t>
      </w:r>
      <w:hyperlink w:anchor="ref-lindner2010">
        <w:r>
          <w:rPr>
            <w:rStyle w:val="Hyperlink"/>
          </w:rPr>
          <w:t>Lindner et al. 2010</w:t>
        </w:r>
      </w:hyperlink>
      <w:r>
        <w:t xml:space="preserve">; </w:t>
      </w:r>
      <w:hyperlink w:anchor="ref-seidl2022">
        <w:proofErr w:type="spellStart"/>
        <w:r>
          <w:rPr>
            <w:rStyle w:val="Hyperlink"/>
          </w:rPr>
          <w:t>Seidl</w:t>
        </w:r>
        <w:proofErr w:type="spellEnd"/>
        <w:r>
          <w:rPr>
            <w:rStyle w:val="Hyperlink"/>
          </w:rPr>
          <w:t xml:space="preserve"> and Turner 2022</w:t>
        </w:r>
      </w:hyperlink>
      <w:r>
        <w:t xml:space="preserve">). A wide range of models of forest dynamics </w:t>
      </w:r>
      <w:del w:id="72" w:author="revision" w:date="2023-10-30T09:08:00Z">
        <w:r>
          <w:delText>were</w:delText>
        </w:r>
      </w:del>
      <w:ins w:id="73" w:author="revision" w:date="2023-10-30T09:08:00Z">
        <w:r>
          <w:t>have been</w:t>
        </w:r>
      </w:ins>
      <w:r>
        <w:t xml:space="preserve"> developed over the past decades considering the impacts of climate (</w:t>
      </w:r>
      <w:hyperlink w:anchor="ref-bugmann2022">
        <w:r>
          <w:rPr>
            <w:rStyle w:val="Hyperlink"/>
          </w:rPr>
          <w:t xml:space="preserve">Bugmann and </w:t>
        </w:r>
        <w:proofErr w:type="spellStart"/>
        <w:r>
          <w:rPr>
            <w:rStyle w:val="Hyperlink"/>
          </w:rPr>
          <w:t>Seidl</w:t>
        </w:r>
        <w:proofErr w:type="spellEnd"/>
        <w:r>
          <w:rPr>
            <w:rStyle w:val="Hyperlink"/>
          </w:rPr>
          <w:t xml:space="preserve"> 2022</w:t>
        </w:r>
      </w:hyperlink>
      <w:r>
        <w:t>). From these studies, it is evident that we have a reasonably good understanding how to model tree growth (</w:t>
      </w:r>
      <w:proofErr w:type="spellStart"/>
      <w:r>
        <w:fldChar w:fldCharType="begin"/>
      </w:r>
      <w:r>
        <w:instrText>HYPERLINK \l "ref-vanclay1997" \h</w:instrText>
      </w:r>
      <w:r>
        <w:fldChar w:fldCharType="separate"/>
      </w:r>
      <w:r>
        <w:rPr>
          <w:rStyle w:val="Hyperlink"/>
        </w:rPr>
        <w:t>Vanclay</w:t>
      </w:r>
      <w:proofErr w:type="spellEnd"/>
      <w:r>
        <w:rPr>
          <w:rStyle w:val="Hyperlink"/>
        </w:rPr>
        <w:t xml:space="preserve"> and </w:t>
      </w:r>
      <w:proofErr w:type="spellStart"/>
      <w:r>
        <w:rPr>
          <w:rStyle w:val="Hyperlink"/>
        </w:rPr>
        <w:t>Skovsgaard</w:t>
      </w:r>
      <w:proofErr w:type="spellEnd"/>
      <w:r>
        <w:rPr>
          <w:rStyle w:val="Hyperlink"/>
        </w:rPr>
        <w:t xml:space="preserve"> 1997</w:t>
      </w:r>
      <w:r>
        <w:rPr>
          <w:rStyle w:val="Hyperlink"/>
        </w:rPr>
        <w:fldChar w:fldCharType="end"/>
      </w:r>
      <w:r>
        <w:t xml:space="preserve">; </w:t>
      </w:r>
      <w:hyperlink w:anchor="ref-bugmann1996">
        <w:r>
          <w:rPr>
            <w:rStyle w:val="Hyperlink"/>
          </w:rPr>
          <w:t>Bugmann et al. 1996</w:t>
        </w:r>
      </w:hyperlink>
      <w:r>
        <w:t>), and substantial efforts have been dedicated to improving the representation of tree mortality (</w:t>
      </w:r>
      <w:hyperlink w:anchor="ref-bugmann2019">
        <w:r>
          <w:rPr>
            <w:rStyle w:val="Hyperlink"/>
          </w:rPr>
          <w:t>Bugmann et al. 2019</w:t>
        </w:r>
      </w:hyperlink>
      <w:r>
        <w:t xml:space="preserve">; </w:t>
      </w:r>
      <w:hyperlink w:anchor="ref-cailleret2017">
        <w:proofErr w:type="spellStart"/>
        <w:r>
          <w:rPr>
            <w:rStyle w:val="Hyperlink"/>
          </w:rPr>
          <w:t>Cailleret</w:t>
        </w:r>
        <w:proofErr w:type="spellEnd"/>
        <w:r>
          <w:rPr>
            <w:rStyle w:val="Hyperlink"/>
          </w:rPr>
          <w:t xml:space="preserve"> et al. 2017</w:t>
        </w:r>
      </w:hyperlink>
      <w:r>
        <w:t xml:space="preserve">). In contrast, tree regeneration is </w:t>
      </w:r>
      <w:del w:id="74" w:author="revision" w:date="2023-10-30T09:08:00Z">
        <w:r>
          <w:delText xml:space="preserve">a </w:delText>
        </w:r>
      </w:del>
      <w:r>
        <w:t xml:space="preserve">much less studied </w:t>
      </w:r>
      <w:del w:id="75" w:author="revision" w:date="2023-10-30T09:08:00Z">
        <w:r>
          <w:delText>process that</w:delText>
        </w:r>
      </w:del>
      <w:ins w:id="76" w:author="revision" w:date="2023-10-30T09:08:00Z">
        <w:r>
          <w:t>and</w:t>
        </w:r>
      </w:ins>
      <w:r>
        <w:t xml:space="preserve"> is often represented rather coarsely in models (</w:t>
      </w:r>
      <w:proofErr w:type="spellStart"/>
      <w:r>
        <w:fldChar w:fldCharType="begin"/>
      </w:r>
      <w:r>
        <w:instrText>HYPERLINK \l "ref-walck2011" \h</w:instrText>
      </w:r>
      <w:r>
        <w:fldChar w:fldCharType="separate"/>
      </w:r>
      <w:r>
        <w:rPr>
          <w:rStyle w:val="Hyperlink"/>
        </w:rPr>
        <w:t>Walck</w:t>
      </w:r>
      <w:proofErr w:type="spellEnd"/>
      <w:r>
        <w:rPr>
          <w:rStyle w:val="Hyperlink"/>
        </w:rPr>
        <w:t xml:space="preserve"> et al. 2011</w:t>
      </w:r>
      <w:r>
        <w:rPr>
          <w:rStyle w:val="Hyperlink"/>
        </w:rPr>
        <w:fldChar w:fldCharType="end"/>
      </w:r>
      <w:r>
        <w:t xml:space="preserve">; </w:t>
      </w:r>
      <w:hyperlink w:anchor="ref-leishman1992">
        <w:r>
          <w:rPr>
            <w:rStyle w:val="Hyperlink"/>
          </w:rPr>
          <w:t>Leishman et al. 1992</w:t>
        </w:r>
      </w:hyperlink>
      <w:r>
        <w:t xml:space="preserve">; </w:t>
      </w:r>
      <w:hyperlink w:anchor="ref-price2001">
        <w:r>
          <w:rPr>
            <w:rStyle w:val="Hyperlink"/>
          </w:rPr>
          <w:t>Price et al. 2001</w:t>
        </w:r>
      </w:hyperlink>
      <w:r>
        <w:t xml:space="preserve">). </w:t>
      </w:r>
      <w:del w:id="77" w:author="revision" w:date="2023-10-30T09:08:00Z">
        <w:r>
          <w:delText>Which is a clear</w:delText>
        </w:r>
      </w:del>
      <w:ins w:id="78" w:author="revision" w:date="2023-10-30T09:08:00Z">
        <w:r>
          <w:t>This presents an important</w:t>
        </w:r>
      </w:ins>
      <w:r>
        <w:t xml:space="preserve"> research gap</w:t>
      </w:r>
      <w:ins w:id="79" w:author="revision" w:date="2023-10-30T09:08:00Z">
        <w:r>
          <w:t>, particularly</w:t>
        </w:r>
      </w:ins>
      <w:r>
        <w:t xml:space="preserve"> in the context of climate-induced forest disturbances and forest resilience.</w:t>
      </w:r>
    </w:p>
    <w:p w14:paraId="51EF955B" w14:textId="6169CC66" w:rsidR="00CF56CB" w:rsidRDefault="00000000">
      <w:pPr>
        <w:pStyle w:val="BodyText"/>
      </w:pPr>
      <w:r>
        <w:t xml:space="preserve">Tree regeneration arises from multiple processes </w:t>
      </w:r>
      <w:del w:id="80" w:author="revision" w:date="2023-10-30T09:08:00Z">
        <w:r>
          <w:delText>such as</w:delText>
        </w:r>
      </w:del>
      <w:ins w:id="81" w:author="revision" w:date="2023-10-30T09:08:00Z">
        <w:r>
          <w:t>including</w:t>
        </w:r>
      </w:ins>
      <w:r>
        <w:t xml:space="preserve"> pollination, fruit maturation, seed production, dispersal, germination, juvenile growth and survival (</w:t>
      </w:r>
      <w:hyperlink w:anchor="ref-price2001">
        <w:r>
          <w:rPr>
            <w:rStyle w:val="Hyperlink"/>
          </w:rPr>
          <w:t>Price et al. 2001</w:t>
        </w:r>
      </w:hyperlink>
      <w:r>
        <w:t xml:space="preserve">; </w:t>
      </w:r>
      <w:hyperlink w:anchor="ref-vacchiano2018">
        <w:proofErr w:type="spellStart"/>
        <w:r>
          <w:rPr>
            <w:rStyle w:val="Hyperlink"/>
          </w:rPr>
          <w:t>Vacchiano</w:t>
        </w:r>
        <w:proofErr w:type="spellEnd"/>
        <w:r>
          <w:rPr>
            <w:rStyle w:val="Hyperlink"/>
          </w:rPr>
          <w:t xml:space="preserve"> et al. 2018</w:t>
        </w:r>
      </w:hyperlink>
      <w:r>
        <w:t>). All these processes are difficult to assess, and some of them are scarcely understood and thus appear highly stochastic (</w:t>
      </w:r>
      <w:proofErr w:type="spellStart"/>
      <w:r>
        <w:fldChar w:fldCharType="begin"/>
      </w:r>
      <w:r>
        <w:instrText>HYPERLINK \l "ref-bogdziewicz2021" \h</w:instrText>
      </w:r>
      <w:r>
        <w:fldChar w:fldCharType="separate"/>
      </w:r>
      <w:r>
        <w:rPr>
          <w:rStyle w:val="Hyperlink"/>
        </w:rPr>
        <w:t>Bogdziewicz</w:t>
      </w:r>
      <w:proofErr w:type="spellEnd"/>
      <w:r>
        <w:rPr>
          <w:rStyle w:val="Hyperlink"/>
        </w:rPr>
        <w:t xml:space="preserve"> et al. 2021</w:t>
      </w:r>
      <w:r>
        <w:rPr>
          <w:rStyle w:val="Hyperlink"/>
        </w:rPr>
        <w:fldChar w:fldCharType="end"/>
      </w:r>
      <w:r>
        <w:t>). Identifying the appropriate level of complexity for the mathematical formulation of the key factors that are leading to successful tree regeneration is challenging. Currently, tree regeneration processes in dynamic forest models are handled in a multitude of ways (</w:t>
      </w:r>
      <w:hyperlink w:anchor="ref-konig_tree_2022">
        <w:r>
          <w:rPr>
            <w:rStyle w:val="Hyperlink"/>
          </w:rPr>
          <w:t>König et al. 2022</w:t>
        </w:r>
      </w:hyperlink>
      <w:r>
        <w:t xml:space="preserve">; </w:t>
      </w:r>
      <w:hyperlink w:anchor="ref-bugmann2022">
        <w:r>
          <w:rPr>
            <w:rStyle w:val="Hyperlink"/>
          </w:rPr>
          <w:t xml:space="preserve">Bugmann and </w:t>
        </w:r>
        <w:proofErr w:type="spellStart"/>
        <w:r>
          <w:rPr>
            <w:rStyle w:val="Hyperlink"/>
          </w:rPr>
          <w:t>Seidl</w:t>
        </w:r>
        <w:proofErr w:type="spellEnd"/>
        <w:r>
          <w:rPr>
            <w:rStyle w:val="Hyperlink"/>
          </w:rPr>
          <w:t xml:space="preserve"> 2022</w:t>
        </w:r>
      </w:hyperlink>
      <w:r>
        <w:t xml:space="preserve">): from 1) entirely ignoring </w:t>
      </w:r>
      <w:del w:id="82" w:author="revision" w:date="2023-10-30T09:08:00Z">
        <w:r>
          <w:delText>it</w:delText>
        </w:r>
      </w:del>
      <w:ins w:id="83" w:author="revision" w:date="2023-10-30T09:08:00Z">
        <w:r>
          <w:t>them</w:t>
        </w:r>
      </w:ins>
      <w:r>
        <w:t xml:space="preserve"> (as done in classical forest growth models, e.g., </w:t>
      </w:r>
      <w:proofErr w:type="spellStart"/>
      <w:r>
        <w:t>Pretzsch</w:t>
      </w:r>
      <w:proofErr w:type="spellEnd"/>
      <w:r>
        <w:t xml:space="preserve"> et al. </w:t>
      </w:r>
      <w:hyperlink w:anchor="ref-pretzsch2002">
        <w:r>
          <w:rPr>
            <w:rStyle w:val="Hyperlink"/>
          </w:rPr>
          <w:t>2002</w:t>
        </w:r>
      </w:hyperlink>
      <w:r>
        <w:t>), across 2) the use of a few simple environmental filters, as done in most forest “gap” models (</w:t>
      </w:r>
      <w:hyperlink w:anchor="ref-shugart1984">
        <w:r>
          <w:rPr>
            <w:rStyle w:val="Hyperlink"/>
          </w:rPr>
          <w:t>Shugart 1984</w:t>
        </w:r>
      </w:hyperlink>
      <w:r>
        <w:t xml:space="preserve">) and Dynamic Global Vegetation Models (e.g., </w:t>
      </w:r>
      <w:hyperlink w:anchor="ref-hickler2012">
        <w:proofErr w:type="spellStart"/>
        <w:r>
          <w:rPr>
            <w:rStyle w:val="Hyperlink"/>
          </w:rPr>
          <w:t>Hickler</w:t>
        </w:r>
        <w:proofErr w:type="spellEnd"/>
        <w:r>
          <w:rPr>
            <w:rStyle w:val="Hyperlink"/>
          </w:rPr>
          <w:t xml:space="preserve"> et al. 2012</w:t>
        </w:r>
      </w:hyperlink>
      <w:r>
        <w:t xml:space="preserve">; </w:t>
      </w:r>
      <w:hyperlink w:anchor="ref-smith2001">
        <w:r>
          <w:rPr>
            <w:rStyle w:val="Hyperlink"/>
          </w:rPr>
          <w:t>Smith, Prentice, and Sykes 2001a</w:t>
        </w:r>
      </w:hyperlink>
      <w:r>
        <w:t xml:space="preserve">), to 3) complex approaches that incorporate local feedback from the canopy, multiple ecological processes and often also short time steps (e.g., </w:t>
      </w:r>
      <w:hyperlink w:anchor="ref-seidl2012">
        <w:proofErr w:type="spellStart"/>
        <w:r>
          <w:rPr>
            <w:rStyle w:val="Hyperlink"/>
          </w:rPr>
          <w:t>Seidl</w:t>
        </w:r>
        <w:proofErr w:type="spellEnd"/>
        <w:r>
          <w:rPr>
            <w:rStyle w:val="Hyperlink"/>
          </w:rPr>
          <w:t xml:space="preserve"> et al. 2012</w:t>
        </w:r>
      </w:hyperlink>
      <w:r>
        <w:t xml:space="preserve">; </w:t>
      </w:r>
      <w:hyperlink w:anchor="ref-wehrli2006">
        <w:proofErr w:type="spellStart"/>
        <w:r>
          <w:rPr>
            <w:rStyle w:val="Hyperlink"/>
          </w:rPr>
          <w:t>Wehrli</w:t>
        </w:r>
        <w:proofErr w:type="spellEnd"/>
        <w:r>
          <w:rPr>
            <w:rStyle w:val="Hyperlink"/>
          </w:rPr>
          <w:t xml:space="preserve"> et al. 2006</w:t>
        </w:r>
      </w:hyperlink>
      <w:r>
        <w:t xml:space="preserve">), or 4) field-based statistical parameterizations, which however are not easy to extrapolate in space and time (e.g., </w:t>
      </w:r>
      <w:hyperlink w:anchor="ref-ribbens1994">
        <w:proofErr w:type="spellStart"/>
        <w:r>
          <w:rPr>
            <w:rStyle w:val="Hyperlink"/>
          </w:rPr>
          <w:t>Ribbens</w:t>
        </w:r>
        <w:proofErr w:type="spellEnd"/>
        <w:r>
          <w:rPr>
            <w:rStyle w:val="Hyperlink"/>
          </w:rPr>
          <w:t xml:space="preserve">, </w:t>
        </w:r>
        <w:proofErr w:type="spellStart"/>
        <w:r>
          <w:rPr>
            <w:rStyle w:val="Hyperlink"/>
          </w:rPr>
          <w:t>Silander</w:t>
        </w:r>
        <w:proofErr w:type="spellEnd"/>
        <w:r>
          <w:rPr>
            <w:rStyle w:val="Hyperlink"/>
          </w:rPr>
          <w:t xml:space="preserve">, and </w:t>
        </w:r>
        <w:proofErr w:type="spellStart"/>
        <w:r>
          <w:rPr>
            <w:rStyle w:val="Hyperlink"/>
          </w:rPr>
          <w:t>Pacala</w:t>
        </w:r>
        <w:proofErr w:type="spellEnd"/>
        <w:r>
          <w:rPr>
            <w:rStyle w:val="Hyperlink"/>
          </w:rPr>
          <w:t xml:space="preserve"> 1994</w:t>
        </w:r>
      </w:hyperlink>
      <w:r>
        <w:t>).</w:t>
      </w:r>
    </w:p>
    <w:p w14:paraId="6F41B054" w14:textId="5EB1DE7D" w:rsidR="00CF56CB" w:rsidRDefault="00000000">
      <w:pPr>
        <w:pStyle w:val="BodyText"/>
      </w:pPr>
      <w:r>
        <w:t xml:space="preserve">Overall, models are needed to (1) synthesize existing empirical data and explore their relationships, (2) assess future tree regeneration </w:t>
      </w:r>
      <w:proofErr w:type="gramStart"/>
      <w:r>
        <w:t>e.g.</w:t>
      </w:r>
      <w:proofErr w:type="gramEnd"/>
      <w:r>
        <w:t xml:space="preserve"> in the context of global change scenarios, and (3) identify the most important processes that are shaping </w:t>
      </w:r>
      <w:del w:id="84" w:author="revision" w:date="2023-10-30T09:08:00Z">
        <w:r>
          <w:delText>ecological</w:delText>
        </w:r>
      </w:del>
      <w:ins w:id="85" w:author="revision" w:date="2023-10-30T09:08:00Z">
        <w:r>
          <w:t>vegetation</w:t>
        </w:r>
      </w:ins>
      <w:r>
        <w:t xml:space="preserve"> patterns. Given the </w:t>
      </w:r>
      <w:del w:id="86" w:author="revision" w:date="2023-10-30T09:08:00Z">
        <w:r>
          <w:delText xml:space="preserve">current </w:delText>
        </w:r>
      </w:del>
      <w:r>
        <w:t xml:space="preserve">strategies that are used in models of forest dynamics to represent tree regeneration, </w:t>
      </w:r>
      <w:del w:id="87" w:author="revision" w:date="2023-10-30T09:08:00Z">
        <w:r>
          <w:delText>model</w:delText>
        </w:r>
      </w:del>
      <w:ins w:id="88" w:author="revision" w:date="2023-10-30T09:08:00Z">
        <w:r>
          <w:t>their</w:t>
        </w:r>
      </w:ins>
      <w:r>
        <w:t xml:space="preserve"> behavior often is prone to problems, such as very high levels of tree regeneration that necessitate excess mortality at early stages of tree life to simulate correct stand structure and composition</w:t>
      </w:r>
      <w:del w:id="89" w:author="revision" w:date="2023-10-30T09:08:00Z">
        <w:r>
          <w:delText>.</w:delText>
        </w:r>
      </w:del>
      <w:ins w:id="90" w:author="revision" w:date="2023-10-30T09:08:00Z">
        <w:r>
          <w:t xml:space="preserve"> (</w:t>
        </w:r>
        <w:proofErr w:type="spellStart"/>
        <w:r>
          <w:fldChar w:fldCharType="begin"/>
        </w:r>
        <w:r>
          <w:instrText>HYPERLINK \l "ref-kroiss2015" \h</w:instrText>
        </w:r>
        <w:r>
          <w:fldChar w:fldCharType="separate"/>
        </w:r>
        <w:r>
          <w:rPr>
            <w:rStyle w:val="Hyperlink"/>
          </w:rPr>
          <w:t>Kroiss</w:t>
        </w:r>
        <w:proofErr w:type="spellEnd"/>
        <w:r>
          <w:rPr>
            <w:rStyle w:val="Hyperlink"/>
          </w:rPr>
          <w:t xml:space="preserve"> and </w:t>
        </w:r>
        <w:proofErr w:type="spellStart"/>
        <w:r>
          <w:rPr>
            <w:rStyle w:val="Hyperlink"/>
          </w:rPr>
          <w:t>HilleRisLambers</w:t>
        </w:r>
        <w:proofErr w:type="spellEnd"/>
        <w:r>
          <w:rPr>
            <w:rStyle w:val="Hyperlink"/>
          </w:rPr>
          <w:t xml:space="preserve"> 2015</w:t>
        </w:r>
        <w:r>
          <w:rPr>
            <w:rStyle w:val="Hyperlink"/>
          </w:rPr>
          <w:fldChar w:fldCharType="end"/>
        </w:r>
        <w:r>
          <w:t>).</w:t>
        </w:r>
      </w:ins>
      <w:r>
        <w:t xml:space="preserve"> Also, inadequately high species diversity in tree regeneration may be simulated, which is characteristic of “classical” forest gap models (</w:t>
      </w:r>
      <w:hyperlink w:anchor="ref-gutiérrez2016">
        <w:r>
          <w:rPr>
            <w:rStyle w:val="Hyperlink"/>
          </w:rPr>
          <w:t>Gutiérrez, Snell, and Bugmann 2016</w:t>
        </w:r>
      </w:hyperlink>
      <w:r>
        <w:t xml:space="preserve">), at least </w:t>
      </w:r>
      <w:proofErr w:type="gramStart"/>
      <w:r>
        <w:t>as long as</w:t>
      </w:r>
      <w:proofErr w:type="gramEnd"/>
      <w:r>
        <w:t xml:space="preserve"> the simulation set-up comprises a multitude of species. Some models use calibration against local canopy-level data to constrain simulated </w:t>
      </w:r>
      <w:ins w:id="91" w:author="revision" w:date="2023-10-30T09:08:00Z">
        <w:r>
          <w:t xml:space="preserve">tree </w:t>
        </w:r>
      </w:ins>
      <w:r>
        <w:t>regeneration</w:t>
      </w:r>
      <w:del w:id="92" w:author="revision" w:date="2023-10-30T09:08:00Z">
        <w:r>
          <w:delText xml:space="preserve"> levels</w:delText>
        </w:r>
      </w:del>
      <w:r>
        <w:t xml:space="preserve">, which is likely to hamper the general applicability of these models </w:t>
      </w:r>
      <w:proofErr w:type="gramStart"/>
      <w:r>
        <w:t>e.g.</w:t>
      </w:r>
      <w:proofErr w:type="gramEnd"/>
      <w:r>
        <w:t xml:space="preserve"> under scenarios of climate change. Furthermore, correctly capturing the species </w:t>
      </w:r>
      <w:r>
        <w:lastRenderedPageBreak/>
        <w:t xml:space="preserve">composition </w:t>
      </w:r>
      <w:del w:id="93" w:author="revision" w:date="2023-10-30T09:08:00Z">
        <w:r>
          <w:delText>in</w:delText>
        </w:r>
      </w:del>
      <w:ins w:id="94" w:author="revision" w:date="2023-10-30T09:08:00Z">
        <w:r>
          <w:t>of</w:t>
        </w:r>
      </w:ins>
      <w:r>
        <w:t xml:space="preserve"> tree regeneration as a function of the presence of seed trees in the canopy is often a particular challenge, potentially leading to unrealistic successional drift in the model, which must be corrected by factors that are hard to parameterize (e.g., </w:t>
      </w:r>
      <w:hyperlink w:anchor="ref-lischke2006">
        <w:proofErr w:type="spellStart"/>
        <w:r>
          <w:rPr>
            <w:rStyle w:val="Hyperlink"/>
          </w:rPr>
          <w:t>Lischke</w:t>
        </w:r>
        <w:proofErr w:type="spellEnd"/>
        <w:r>
          <w:rPr>
            <w:rStyle w:val="Hyperlink"/>
          </w:rPr>
          <w:t xml:space="preserve"> and </w:t>
        </w:r>
        <w:proofErr w:type="spellStart"/>
        <w:r>
          <w:rPr>
            <w:rStyle w:val="Hyperlink"/>
          </w:rPr>
          <w:t>Löffler</w:t>
        </w:r>
        <w:proofErr w:type="spellEnd"/>
        <w:r>
          <w:rPr>
            <w:rStyle w:val="Hyperlink"/>
          </w:rPr>
          <w:t xml:space="preserve"> 2006</w:t>
        </w:r>
      </w:hyperlink>
      <w:r>
        <w:t xml:space="preserve">). A related issue is the excessive reduction of species diversity due to positive feedback effects, such that eventually just </w:t>
      </w:r>
      <w:proofErr w:type="gramStart"/>
      <w:r>
        <w:t>single-species</w:t>
      </w:r>
      <w:proofErr w:type="gramEnd"/>
      <w:r>
        <w:t xml:space="preserve"> stands remain</w:t>
      </w:r>
      <w:del w:id="95" w:author="revision" w:date="2023-10-30T09:08:00Z">
        <w:r>
          <w:delText>.</w:delText>
        </w:r>
      </w:del>
      <w:ins w:id="96" w:author="revision" w:date="2023-10-30T09:08:00Z">
        <w:r>
          <w:t xml:space="preserve"> (</w:t>
        </w:r>
        <w:r>
          <w:fldChar w:fldCharType="begin"/>
        </w:r>
        <w:r>
          <w:instrText>HYPERLINK \l "ref-meier2011" \h</w:instrText>
        </w:r>
        <w:r>
          <w:fldChar w:fldCharType="separate"/>
        </w:r>
        <w:r>
          <w:rPr>
            <w:rStyle w:val="Hyperlink"/>
          </w:rPr>
          <w:t>Meier et al. 2011</w:t>
        </w:r>
        <w:r>
          <w:rPr>
            <w:rStyle w:val="Hyperlink"/>
          </w:rPr>
          <w:fldChar w:fldCharType="end"/>
        </w:r>
        <w:r>
          <w:t>).</w:t>
        </w:r>
      </w:ins>
      <w:r>
        <w:t xml:space="preserve"> This is sometimes corrected by the incorporation of a low level of seed influx of all species at all times (</w:t>
      </w:r>
      <w:hyperlink w:anchor="ref-schumacher2006">
        <w:r>
          <w:rPr>
            <w:rStyle w:val="Hyperlink"/>
          </w:rPr>
          <w:t>Schumacher et al. 2006</w:t>
        </w:r>
      </w:hyperlink>
      <w:r>
        <w:t>) or by restricting the number of seeds per species in the seedbank (</w:t>
      </w:r>
      <w:proofErr w:type="spellStart"/>
      <w:r>
        <w:fldChar w:fldCharType="begin"/>
      </w:r>
      <w:r>
        <w:instrText>HYPERLINK \l "ref-lischke2006" \h</w:instrText>
      </w:r>
      <w:r>
        <w:fldChar w:fldCharType="separate"/>
      </w:r>
      <w:r>
        <w:rPr>
          <w:rStyle w:val="Hyperlink"/>
        </w:rPr>
        <w:t>Lischke</w:t>
      </w:r>
      <w:proofErr w:type="spellEnd"/>
      <w:r>
        <w:rPr>
          <w:rStyle w:val="Hyperlink"/>
        </w:rPr>
        <w:t xml:space="preserve"> and </w:t>
      </w:r>
      <w:proofErr w:type="spellStart"/>
      <w:r>
        <w:rPr>
          <w:rStyle w:val="Hyperlink"/>
        </w:rPr>
        <w:t>Löffler</w:t>
      </w:r>
      <w:proofErr w:type="spellEnd"/>
      <w:r>
        <w:rPr>
          <w:rStyle w:val="Hyperlink"/>
        </w:rPr>
        <w:t xml:space="preserve"> 2006</w:t>
      </w:r>
      <w:r>
        <w:rPr>
          <w:rStyle w:val="Hyperlink"/>
        </w:rPr>
        <w:fldChar w:fldCharType="end"/>
      </w:r>
      <w:r>
        <w:t xml:space="preserve">). However, simulated species composition is usually exceedingly sensitive to assumptions about seed availability, whereas the parameters of such functions are poorly constrained by field data. Lastly, there is often a problem with insufficient observational constraints on parameter values for models that start from very small tree sizes (e.g., 10 cm </w:t>
      </w:r>
      <w:del w:id="97" w:author="revision" w:date="2023-10-30T09:08:00Z">
        <w:r>
          <w:delText>of</w:delText>
        </w:r>
      </w:del>
      <w:ins w:id="98" w:author="revision" w:date="2023-10-30T09:08:00Z">
        <w:r>
          <w:t>in</w:t>
        </w:r>
      </w:ins>
      <w:r>
        <w:t xml:space="preserve"> height</w:t>
      </w:r>
      <w:ins w:id="99" w:author="revision" w:date="2023-10-30T09:08:00Z">
        <w:r>
          <w:t>,</w:t>
        </w:r>
      </w:ins>
      <w:r>
        <w:t xml:space="preserve"> or even </w:t>
      </w:r>
      <w:del w:id="100" w:author="revision" w:date="2023-10-30T09:08:00Z">
        <w:r>
          <w:delText>seeds</w:delText>
        </w:r>
      </w:del>
      <w:ins w:id="101" w:author="revision" w:date="2023-10-30T09:08:00Z">
        <w:r>
          <w:t>from seed</w:t>
        </w:r>
      </w:ins>
      <w:r>
        <w:t xml:space="preserve">) and track tree development in a process-oriented manner by considering a multitude of ecological influences, rather than emphasizing tree </w:t>
      </w:r>
      <w:del w:id="102" w:author="revision" w:date="2023-10-30T09:08:00Z">
        <w:r>
          <w:delText>regeneration</w:delText>
        </w:r>
      </w:del>
      <w:ins w:id="103" w:author="revision" w:date="2023-10-30T09:08:00Z">
        <w:r>
          <w:t>recruitment</w:t>
        </w:r>
      </w:ins>
      <w:r>
        <w:t xml:space="preserve"> into a larger size class (e.g., </w:t>
      </w:r>
      <w:hyperlink w:anchor="ref-wehrli2006">
        <w:proofErr w:type="spellStart"/>
        <w:r>
          <w:rPr>
            <w:rStyle w:val="Hyperlink"/>
          </w:rPr>
          <w:t>Wehrli</w:t>
        </w:r>
        <w:proofErr w:type="spellEnd"/>
        <w:r>
          <w:rPr>
            <w:rStyle w:val="Hyperlink"/>
          </w:rPr>
          <w:t xml:space="preserve"> et al. 2006</w:t>
        </w:r>
      </w:hyperlink>
      <w:r>
        <w:t>).</w:t>
      </w:r>
    </w:p>
    <w:p w14:paraId="4616726A" w14:textId="4330A9C9" w:rsidR="00CF56CB" w:rsidRDefault="00000000">
      <w:pPr>
        <w:pStyle w:val="BodyText"/>
      </w:pPr>
      <w:ins w:id="104" w:author="revision" w:date="2023-10-30T09:08:00Z">
        <w:r>
          <w:t>Modeling tree regeneration processes is challenging, and even in empirical ecology, it has not received much</w:t>
        </w:r>
      </w:ins>
      <w:moveFromRangeStart w:id="105" w:author="revision" w:date="2023-10-30T09:08:00Z" w:name="move149549343"/>
      <w:moveFrom w:id="106" w:author="revision" w:date="2023-10-30T09:08:00Z">
        <w:r>
          <w:t>Thus, a focus on the modeling of tree regeneration processes is sorely needed and overdue (</w:t>
        </w:r>
        <w:r>
          <w:fldChar w:fldCharType="begin"/>
        </w:r>
        <w:r>
          <w:instrText>HYPERLINK \l "ref-price2001" \h</w:instrText>
        </w:r>
        <w:r>
          <w:fldChar w:fldCharType="separate"/>
        </w:r>
        <w:r>
          <w:rPr>
            <w:rStyle w:val="Hyperlink"/>
          </w:rPr>
          <w:t>Price et al. 2001</w:t>
        </w:r>
        <w:r>
          <w:rPr>
            <w:rStyle w:val="Hyperlink"/>
          </w:rPr>
          <w:fldChar w:fldCharType="end"/>
        </w:r>
        <w:r>
          <w:t xml:space="preserve">; </w:t>
        </w:r>
        <w:r>
          <w:fldChar w:fldCharType="begin"/>
        </w:r>
        <w:r>
          <w:instrText>HYPERLINK \l "ref-walck2011" \h</w:instrText>
        </w:r>
        <w:r>
          <w:fldChar w:fldCharType="separate"/>
        </w:r>
        <w:r>
          <w:rPr>
            <w:rStyle w:val="Hyperlink"/>
          </w:rPr>
          <w:t>Walck et al. 2011</w:t>
        </w:r>
        <w:r>
          <w:rPr>
            <w:rStyle w:val="Hyperlink"/>
          </w:rPr>
          <w:fldChar w:fldCharType="end"/>
        </w:r>
        <w:r>
          <w:t xml:space="preserve">) if we are to make reliable projections of future forest dynamics, i.e., when the models need to be operated in extrapolation mode, as well as from a fundamental ecological point of view for increasing systems understanding. </w:t>
        </w:r>
      </w:moveFrom>
      <w:moveFromRangeEnd w:id="105"/>
      <w:del w:id="107" w:author="revision" w:date="2023-10-30T09:08:00Z">
        <w:r>
          <w:delText>Also in empirical ecology, tree regeneration has not received a lot of</w:delText>
        </w:r>
      </w:del>
      <w:r>
        <w:t xml:space="preserve"> attention (</w:t>
      </w:r>
      <w:hyperlink w:anchor="ref-hanbury-brown2022">
        <w:r>
          <w:rPr>
            <w:rStyle w:val="Hyperlink"/>
          </w:rPr>
          <w:t xml:space="preserve">Hanbury-Brown, Ward, and </w:t>
        </w:r>
        <w:proofErr w:type="spellStart"/>
        <w:r>
          <w:rPr>
            <w:rStyle w:val="Hyperlink"/>
          </w:rPr>
          <w:t>Kueppers</w:t>
        </w:r>
        <w:proofErr w:type="spellEnd"/>
        <w:r>
          <w:rPr>
            <w:rStyle w:val="Hyperlink"/>
          </w:rPr>
          <w:t xml:space="preserve"> 2022</w:t>
        </w:r>
      </w:hyperlink>
      <w:r>
        <w:t>), although many sub-processes have been studied in detail (</w:t>
      </w:r>
      <w:proofErr w:type="spellStart"/>
      <w:r>
        <w:fldChar w:fldCharType="begin"/>
      </w:r>
      <w:r>
        <w:instrText>HYPERLINK \l "ref-miina2006" \h</w:instrText>
      </w:r>
      <w:r>
        <w:fldChar w:fldCharType="separate"/>
      </w:r>
      <w:r>
        <w:rPr>
          <w:rStyle w:val="Hyperlink"/>
        </w:rPr>
        <w:t>Miina</w:t>
      </w:r>
      <w:proofErr w:type="spellEnd"/>
      <w:r>
        <w:rPr>
          <w:rStyle w:val="Hyperlink"/>
        </w:rPr>
        <w:t xml:space="preserve">, </w:t>
      </w:r>
      <w:proofErr w:type="spellStart"/>
      <w:r>
        <w:rPr>
          <w:rStyle w:val="Hyperlink"/>
        </w:rPr>
        <w:t>Eerikäinen</w:t>
      </w:r>
      <w:proofErr w:type="spellEnd"/>
      <w:r>
        <w:rPr>
          <w:rStyle w:val="Hyperlink"/>
        </w:rPr>
        <w:t xml:space="preserve">, and </w:t>
      </w:r>
      <w:proofErr w:type="spellStart"/>
      <w:r>
        <w:rPr>
          <w:rStyle w:val="Hyperlink"/>
        </w:rPr>
        <w:t>Hasenauer</w:t>
      </w:r>
      <w:proofErr w:type="spellEnd"/>
      <w:r>
        <w:rPr>
          <w:rStyle w:val="Hyperlink"/>
        </w:rPr>
        <w:t xml:space="preserve"> 2006</w:t>
      </w:r>
      <w:r>
        <w:rPr>
          <w:rStyle w:val="Hyperlink"/>
        </w:rPr>
        <w:fldChar w:fldCharType="end"/>
      </w:r>
      <w:r>
        <w:t xml:space="preserve">). Yet, little data are available that </w:t>
      </w:r>
      <w:del w:id="108" w:author="revision" w:date="2023-10-30T09:08:00Z">
        <w:r>
          <w:delText>covers</w:delText>
        </w:r>
      </w:del>
      <w:ins w:id="109" w:author="revision" w:date="2023-10-30T09:08:00Z">
        <w:r>
          <w:t>cover</w:t>
        </w:r>
      </w:ins>
      <w:r>
        <w:t xml:space="preserve"> all the processes within one species along environmental gradients, let alone for a vast suite of species. </w:t>
      </w:r>
      <w:del w:id="110" w:author="revision" w:date="2023-10-30T09:08:00Z">
        <w:r>
          <w:delText>Thus, the available data are</w:delText>
        </w:r>
      </w:del>
      <w:ins w:id="111" w:author="revision" w:date="2023-10-30T09:08:00Z">
        <w:r>
          <w:t>Data on forest regeneration are often</w:t>
        </w:r>
      </w:ins>
      <w:r>
        <w:t xml:space="preserve"> fragmented, which constitutes a major problem for model building (</w:t>
      </w:r>
      <w:del w:id="112" w:author="revision" w:date="2023-10-30T09:08:00Z">
        <w:r>
          <w:fldChar w:fldCharType="begin"/>
        </w:r>
        <w:r>
          <w:delInstrText>HYPERLINK \l "ref-clark1999" \h</w:delInstrText>
        </w:r>
        <w:r>
          <w:fldChar w:fldCharType="separate"/>
        </w:r>
        <w:r>
          <w:rPr>
            <w:rStyle w:val="Hyperlink"/>
          </w:rPr>
          <w:delText>Clark et al. 1999</w:delText>
        </w:r>
        <w:r>
          <w:rPr>
            <w:rStyle w:val="Hyperlink"/>
          </w:rPr>
          <w:fldChar w:fldCharType="end"/>
        </w:r>
      </w:del>
      <w:ins w:id="113" w:author="revision" w:date="2023-10-30T09:08:00Z">
        <w:r>
          <w:fldChar w:fldCharType="begin"/>
        </w:r>
        <w:r>
          <w:instrText>HYPERLINK \l "ref-clark1999a" \h</w:instrText>
        </w:r>
        <w:r>
          <w:fldChar w:fldCharType="separate"/>
        </w:r>
        <w:r>
          <w:rPr>
            <w:rStyle w:val="Hyperlink"/>
          </w:rPr>
          <w:t>Clark et al. 1999</w:t>
        </w:r>
        <w:r>
          <w:rPr>
            <w:rStyle w:val="Hyperlink"/>
          </w:rPr>
          <w:fldChar w:fldCharType="end"/>
        </w:r>
      </w:ins>
      <w:r>
        <w:t xml:space="preserve">). </w:t>
      </w:r>
      <w:del w:id="114" w:author="revision" w:date="2023-10-30T09:08:00Z">
        <w:r>
          <w:delText>On the one hand</w:delText>
        </w:r>
      </w:del>
      <w:ins w:id="115" w:author="revision" w:date="2023-10-30T09:08:00Z">
        <w:r>
          <w:t>For example</w:t>
        </w:r>
      </w:ins>
      <w:r>
        <w:t xml:space="preserve">, monitoring on permanent plots (such as National Forest Inventories) often measures </w:t>
      </w:r>
      <w:del w:id="116" w:author="revision" w:date="2023-10-30T09:08:00Z">
        <w:r>
          <w:delText>tree regeneration</w:delText>
        </w:r>
      </w:del>
      <w:ins w:id="117" w:author="revision" w:date="2023-10-30T09:08:00Z">
        <w:r>
          <w:t>the ingrowth of new trees into a specific size class</w:t>
        </w:r>
      </w:ins>
      <w:r>
        <w:t xml:space="preserve"> (</w:t>
      </w:r>
      <w:hyperlink w:anchor="ref-zell2019">
        <w:r>
          <w:rPr>
            <w:rStyle w:val="Hyperlink"/>
          </w:rPr>
          <w:t>Zell et al. 2019</w:t>
        </w:r>
      </w:hyperlink>
      <w:r>
        <w:t>), however with a design that captures the rate after the stand initiation phase (</w:t>
      </w:r>
      <w:proofErr w:type="spellStart"/>
      <w:r>
        <w:fldChar w:fldCharType="begin"/>
      </w:r>
      <w:r>
        <w:instrText>HYPERLINK \l "ref-hallsby2015" \h</w:instrText>
      </w:r>
      <w:r>
        <w:fldChar w:fldCharType="separate"/>
      </w:r>
      <w:r>
        <w:rPr>
          <w:rStyle w:val="Hyperlink"/>
        </w:rPr>
        <w:t>Hallsby</w:t>
      </w:r>
      <w:proofErr w:type="spellEnd"/>
      <w:r>
        <w:rPr>
          <w:rStyle w:val="Hyperlink"/>
        </w:rPr>
        <w:t xml:space="preserve"> et al. 2015</w:t>
      </w:r>
      <w:r>
        <w:rPr>
          <w:rStyle w:val="Hyperlink"/>
        </w:rPr>
        <w:fldChar w:fldCharType="end"/>
      </w:r>
      <w:r>
        <w:t xml:space="preserve">). Data from permanent plots, although available across regions, are </w:t>
      </w:r>
      <w:ins w:id="118" w:author="revision" w:date="2023-10-30T09:08:00Z">
        <w:r>
          <w:t xml:space="preserve">also </w:t>
        </w:r>
      </w:ins>
      <w:r>
        <w:t>highly heterogeneous, rendering their use difficult in a modeling context (</w:t>
      </w:r>
      <w:proofErr w:type="spellStart"/>
      <w:r>
        <w:fldChar w:fldCharType="begin"/>
      </w:r>
      <w:r>
        <w:instrText>HYPERLINK \l "ref-käber2021" \h</w:instrText>
      </w:r>
      <w:r>
        <w:fldChar w:fldCharType="separate"/>
      </w:r>
      <w:r>
        <w:rPr>
          <w:rStyle w:val="Hyperlink"/>
        </w:rPr>
        <w:t>Käber</w:t>
      </w:r>
      <w:proofErr w:type="spellEnd"/>
      <w:r>
        <w:rPr>
          <w:rStyle w:val="Hyperlink"/>
        </w:rPr>
        <w:t xml:space="preserve"> et al. 2021</w:t>
      </w:r>
      <w:r>
        <w:rPr>
          <w:rStyle w:val="Hyperlink"/>
        </w:rPr>
        <w:fldChar w:fldCharType="end"/>
      </w:r>
      <w:r>
        <w:t xml:space="preserve">). </w:t>
      </w:r>
      <w:del w:id="119" w:author="revision" w:date="2023-10-30T09:08:00Z">
        <w:r>
          <w:delText>On the other hand</w:delText>
        </w:r>
      </w:del>
      <w:ins w:id="120" w:author="revision" w:date="2023-10-30T09:08:00Z">
        <w:r>
          <w:t>Lastly</w:t>
        </w:r>
      </w:ins>
      <w:r>
        <w:t xml:space="preserve">, targeted studies to measure tree regeneration on experimental sites are often limited in spatial extent, species studied, or the sub-set of processes that are </w:t>
      </w:r>
      <w:del w:id="121" w:author="revision" w:date="2023-10-30T09:08:00Z">
        <w:r>
          <w:delText>targeted</w:delText>
        </w:r>
      </w:del>
      <w:ins w:id="122" w:author="revision" w:date="2023-10-30T09:08:00Z">
        <w:r>
          <w:t>investigated</w:t>
        </w:r>
      </w:ins>
      <w:r>
        <w:t xml:space="preserve"> (</w:t>
      </w:r>
      <w:proofErr w:type="spellStart"/>
      <w:r>
        <w:fldChar w:fldCharType="begin"/>
      </w:r>
      <w:r>
        <w:instrText>HYPERLINK \l "ref-berdanier2016" \h</w:instrText>
      </w:r>
      <w:r>
        <w:fldChar w:fldCharType="separate"/>
      </w:r>
      <w:r>
        <w:rPr>
          <w:rStyle w:val="Hyperlink"/>
        </w:rPr>
        <w:t>Berdanier</w:t>
      </w:r>
      <w:proofErr w:type="spellEnd"/>
      <w:r>
        <w:rPr>
          <w:rStyle w:val="Hyperlink"/>
        </w:rPr>
        <w:t xml:space="preserve"> and Clark 2016</w:t>
      </w:r>
      <w:r>
        <w:rPr>
          <w:rStyle w:val="Hyperlink"/>
        </w:rPr>
        <w:fldChar w:fldCharType="end"/>
      </w:r>
      <w:r>
        <w:t xml:space="preserve">; </w:t>
      </w:r>
      <w:hyperlink w:anchor="ref-collet2006">
        <w:r>
          <w:rPr>
            <w:rStyle w:val="Hyperlink"/>
          </w:rPr>
          <w:t xml:space="preserve">Collet and </w:t>
        </w:r>
        <w:proofErr w:type="spellStart"/>
        <w:r>
          <w:rPr>
            <w:rStyle w:val="Hyperlink"/>
          </w:rPr>
          <w:t>Chenost</w:t>
        </w:r>
        <w:proofErr w:type="spellEnd"/>
        <w:r>
          <w:rPr>
            <w:rStyle w:val="Hyperlink"/>
          </w:rPr>
          <w:t xml:space="preserve"> 2006</w:t>
        </w:r>
      </w:hyperlink>
      <w:r>
        <w:t>).</w:t>
      </w:r>
    </w:p>
    <w:p w14:paraId="66301590" w14:textId="052C5925" w:rsidR="00CF56CB" w:rsidRDefault="00000000">
      <w:pPr>
        <w:pStyle w:val="BodyText"/>
      </w:pPr>
      <w:moveToRangeStart w:id="123" w:author="revision" w:date="2023-10-30T09:08:00Z" w:name="move149549343"/>
      <w:moveTo w:id="124" w:author="revision" w:date="2023-10-30T09:08:00Z">
        <w:r>
          <w:t>Thus, a focus on the modeling of tree regeneration processes is sorely needed and overdue (</w:t>
        </w:r>
        <w:r>
          <w:fldChar w:fldCharType="begin"/>
        </w:r>
        <w:r>
          <w:instrText>HYPERLINK \l "ref-price2001" \h</w:instrText>
        </w:r>
        <w:r>
          <w:fldChar w:fldCharType="separate"/>
        </w:r>
        <w:r>
          <w:rPr>
            <w:rStyle w:val="Hyperlink"/>
          </w:rPr>
          <w:t>Price et al. 2001</w:t>
        </w:r>
        <w:r>
          <w:rPr>
            <w:rStyle w:val="Hyperlink"/>
          </w:rPr>
          <w:fldChar w:fldCharType="end"/>
        </w:r>
        <w:r>
          <w:t xml:space="preserve">; </w:t>
        </w:r>
        <w:r>
          <w:fldChar w:fldCharType="begin"/>
        </w:r>
        <w:r>
          <w:instrText>HYPERLINK \l "ref-walck2011" \h</w:instrText>
        </w:r>
        <w:r>
          <w:fldChar w:fldCharType="separate"/>
        </w:r>
        <w:proofErr w:type="spellStart"/>
        <w:r>
          <w:rPr>
            <w:rStyle w:val="Hyperlink"/>
          </w:rPr>
          <w:t>Walck</w:t>
        </w:r>
        <w:proofErr w:type="spellEnd"/>
        <w:r>
          <w:rPr>
            <w:rStyle w:val="Hyperlink"/>
          </w:rPr>
          <w:t xml:space="preserve"> et al. 2011</w:t>
        </w:r>
        <w:r>
          <w:rPr>
            <w:rStyle w:val="Hyperlink"/>
          </w:rPr>
          <w:fldChar w:fldCharType="end"/>
        </w:r>
        <w:r>
          <w:t xml:space="preserve">) if we are to make reliable projections of future forest dynamics, i.e., when the models need to be operated in extrapolation mode, as well as from a fundamental ecological point of view for increasing systems understanding. </w:t>
        </w:r>
      </w:moveTo>
      <w:moveToRangeEnd w:id="123"/>
      <w:r>
        <w:t xml:space="preserve">In the present study, for the first time, a large number of forest models commonly used to assess forest dynamics under climate change are evaluated against a continental-scale, multi-species harmonized dataset on tree </w:t>
      </w:r>
      <w:del w:id="125" w:author="revision" w:date="2023-10-30T09:08:00Z">
        <w:r>
          <w:delText>regeneration</w:delText>
        </w:r>
      </w:del>
      <w:ins w:id="126" w:author="revision" w:date="2023-10-30T09:08:00Z">
        <w:r>
          <w:t>recruitment</w:t>
        </w:r>
      </w:ins>
      <w:r>
        <w:t xml:space="preserve"> (</w:t>
      </w:r>
      <w:proofErr w:type="spellStart"/>
      <w:r>
        <w:fldChar w:fldCharType="begin"/>
      </w:r>
      <w:r>
        <w:instrText>HYPERLINK \l "ref-käber2023" \h</w:instrText>
      </w:r>
      <w:r>
        <w:fldChar w:fldCharType="separate"/>
      </w:r>
      <w:r>
        <w:rPr>
          <w:rStyle w:val="Hyperlink"/>
        </w:rPr>
        <w:t>Käber</w:t>
      </w:r>
      <w:proofErr w:type="spellEnd"/>
      <w:r>
        <w:rPr>
          <w:rStyle w:val="Hyperlink"/>
        </w:rPr>
        <w:t xml:space="preserve"> et al. 2023</w:t>
      </w:r>
      <w:r>
        <w:rPr>
          <w:rStyle w:val="Hyperlink"/>
        </w:rPr>
        <w:fldChar w:fldCharType="end"/>
      </w:r>
      <w:r>
        <w:t xml:space="preserve">). By tree </w:t>
      </w:r>
      <w:del w:id="127" w:author="revision" w:date="2023-10-30T09:08:00Z">
        <w:r>
          <w:delText>regeneration</w:delText>
        </w:r>
      </w:del>
      <w:ins w:id="128" w:author="revision" w:date="2023-10-30T09:08:00Z">
        <w:r>
          <w:t>recruitment</w:t>
        </w:r>
      </w:ins>
      <w:r>
        <w:t xml:space="preserve">, we refer to the passing of trees across a specific diameter threshold (“ingrowth”). We included models that are based on a range of “philosophies”, </w:t>
      </w:r>
      <w:r>
        <w:lastRenderedPageBreak/>
        <w:t xml:space="preserve">from models operating at the stand to the global scale as well as the range of models from empirically derived to “process-based” (e.g., </w:t>
      </w:r>
      <w:hyperlink w:anchor="ref-bugmann1996">
        <w:r>
          <w:rPr>
            <w:rStyle w:val="Hyperlink"/>
          </w:rPr>
          <w:t>Bugmann et al. 1996</w:t>
        </w:r>
      </w:hyperlink>
      <w:r>
        <w:t xml:space="preserve">; </w:t>
      </w:r>
      <w:hyperlink w:anchor="ref-fabrika2012">
        <w:proofErr w:type="spellStart"/>
        <w:r>
          <w:rPr>
            <w:rStyle w:val="Hyperlink"/>
          </w:rPr>
          <w:t>Fabrika</w:t>
        </w:r>
        <w:proofErr w:type="spellEnd"/>
        <w:r>
          <w:rPr>
            <w:rStyle w:val="Hyperlink"/>
          </w:rPr>
          <w:t xml:space="preserve"> M. and </w:t>
        </w:r>
        <w:proofErr w:type="spellStart"/>
        <w:r>
          <w:rPr>
            <w:rStyle w:val="Hyperlink"/>
          </w:rPr>
          <w:t>Ďurský</w:t>
        </w:r>
        <w:proofErr w:type="spellEnd"/>
        <w:r>
          <w:rPr>
            <w:rStyle w:val="Hyperlink"/>
          </w:rPr>
          <w:t xml:space="preserve"> 2012</w:t>
        </w:r>
      </w:hyperlink>
      <w:r>
        <w:t xml:space="preserve">; </w:t>
      </w:r>
      <w:hyperlink w:anchor="ref-lexer2001">
        <w:proofErr w:type="spellStart"/>
        <w:r>
          <w:rPr>
            <w:rStyle w:val="Hyperlink"/>
          </w:rPr>
          <w:t>Lexer</w:t>
        </w:r>
        <w:proofErr w:type="spellEnd"/>
        <w:r>
          <w:rPr>
            <w:rStyle w:val="Hyperlink"/>
          </w:rPr>
          <w:t xml:space="preserve"> and </w:t>
        </w:r>
        <w:proofErr w:type="spellStart"/>
        <w:r>
          <w:rPr>
            <w:rStyle w:val="Hyperlink"/>
          </w:rPr>
          <w:t>Hönninger</w:t>
        </w:r>
        <w:proofErr w:type="spellEnd"/>
        <w:r>
          <w:rPr>
            <w:rStyle w:val="Hyperlink"/>
          </w:rPr>
          <w:t xml:space="preserve"> 2001</w:t>
        </w:r>
      </w:hyperlink>
      <w:r>
        <w:t xml:space="preserve">; </w:t>
      </w:r>
      <w:hyperlink w:anchor="ref-reyer2014">
        <w:proofErr w:type="spellStart"/>
        <w:r>
          <w:rPr>
            <w:rStyle w:val="Hyperlink"/>
          </w:rPr>
          <w:t>Reyer</w:t>
        </w:r>
        <w:proofErr w:type="spellEnd"/>
        <w:r>
          <w:rPr>
            <w:rStyle w:val="Hyperlink"/>
          </w:rPr>
          <w:t xml:space="preserve"> et al. 2014</w:t>
        </w:r>
      </w:hyperlink>
      <w:r>
        <w:t xml:space="preserve">). Due to the large variability in tree regeneration patterns in nature and the large number of factors driving </w:t>
      </w:r>
      <w:ins w:id="129" w:author="revision" w:date="2023-10-30T09:08:00Z">
        <w:r>
          <w:t xml:space="preserve">and constraining </w:t>
        </w:r>
      </w:ins>
      <w:r>
        <w:t xml:space="preserve">this process — including some that are not incorporated explicitly in most models, such as deer browsing — we do not aim for a detailed statistical evaluation of each model. Instead, we aim to evaluate the general </w:t>
      </w:r>
      <w:del w:id="130" w:author="revision" w:date="2023-10-30T09:08:00Z">
        <w:r>
          <w:delText>regeneration</w:delText>
        </w:r>
      </w:del>
      <w:ins w:id="131" w:author="revision" w:date="2023-10-30T09:08:00Z">
        <w:r>
          <w:t>recruitment</w:t>
        </w:r>
      </w:ins>
      <w:r>
        <w:t xml:space="preserve"> patterns and magnitudes simulated by the models, and benchmark the simulated regeneration niche of multiple species against empirical data along a wide environmental gradient of temperature, moisture, and light availability (</w:t>
      </w:r>
      <w:hyperlink w:anchor="ref-grubb1977">
        <w:r>
          <w:rPr>
            <w:rStyle w:val="Hyperlink"/>
          </w:rPr>
          <w:t>Grubb 1977</w:t>
        </w:r>
      </w:hyperlink>
      <w:r>
        <w:t>).</w:t>
      </w:r>
    </w:p>
    <w:p w14:paraId="5DB812F9" w14:textId="68B67A73" w:rsidR="00CF56CB" w:rsidRDefault="00000000">
      <w:pPr>
        <w:pStyle w:val="BodyText"/>
      </w:pPr>
      <w:r>
        <w:t xml:space="preserve">More specifically, we aim to answer the following questions: (1) Are models of forest dynamics capturing accurately tree </w:t>
      </w:r>
      <w:del w:id="132" w:author="revision" w:date="2023-10-30T09:08:00Z">
        <w:r>
          <w:delText>regeneration</w:delText>
        </w:r>
      </w:del>
      <w:ins w:id="133" w:author="revision" w:date="2023-10-30T09:08:00Z">
        <w:r>
          <w:t>recruitment</w:t>
        </w:r>
      </w:ins>
      <w:r>
        <w:t xml:space="preserve"> levels, initial tree species diversity and mortality in the </w:t>
      </w:r>
      <w:del w:id="134" w:author="revision" w:date="2023-10-30T09:08:00Z">
        <w:r>
          <w:delText>regeneration</w:delText>
        </w:r>
      </w:del>
      <w:ins w:id="135" w:author="revision" w:date="2023-10-30T09:08:00Z">
        <w:r>
          <w:t>recruitment</w:t>
        </w:r>
      </w:ins>
      <w:r>
        <w:t xml:space="preserve">? (2) Do model traits explain differences in model performance? (3) How well do the models capture total </w:t>
      </w:r>
      <w:del w:id="136" w:author="revision" w:date="2023-10-30T09:08:00Z">
        <w:r>
          <w:delText>regeneration</w:delText>
        </w:r>
      </w:del>
      <w:ins w:id="137" w:author="revision" w:date="2023-10-30T09:08:00Z">
        <w:r>
          <w:t>recruitment</w:t>
        </w:r>
      </w:ins>
      <w:r>
        <w:t xml:space="preserve"> and </w:t>
      </w:r>
      <w:del w:id="138" w:author="revision" w:date="2023-10-30T09:08:00Z">
        <w:r>
          <w:delText>individual species</w:delText>
        </w:r>
      </w:del>
      <w:ins w:id="139" w:author="revision" w:date="2023-10-30T09:08:00Z">
        <w:r>
          <w:t>the</w:t>
        </w:r>
      </w:ins>
      <w:r>
        <w:t xml:space="preserve"> regeneration niches</w:t>
      </w:r>
      <w:ins w:id="140" w:author="revision" w:date="2023-10-30T09:08:00Z">
        <w:r>
          <w:t xml:space="preserve"> of individual species</w:t>
        </w:r>
      </w:ins>
      <w:r>
        <w:t xml:space="preserve"> across environmental gradients of light availability, temperature, and soil moisture?</w:t>
      </w:r>
    </w:p>
    <w:p w14:paraId="79BCB63E" w14:textId="77777777" w:rsidR="00CF56CB" w:rsidRDefault="00000000">
      <w:pPr>
        <w:pStyle w:val="BodyText"/>
        <w:rPr>
          <w:ins w:id="141" w:author="revision" w:date="2023-10-30T09:08:00Z"/>
        </w:rPr>
      </w:pPr>
      <w:ins w:id="142" w:author="revision" w:date="2023-10-30T09:08:00Z">
        <w:r>
          <w:t>We evaluate the performance of the models by analyzing simulated data alongside observed data. Specifically, we examine tree species diversity, mortality rates in tree recruitment, and recruitment levels. Then, we link model traits (e.g., complexity, scale) to performance, and we assess whether modeled total recruitment or individual species regeneration niches (i.e., proportional recruitment along an environmental gradient) align with observational data.</w:t>
        </w:r>
      </w:ins>
    </w:p>
    <w:p w14:paraId="57A855EB" w14:textId="77777777" w:rsidR="00CF56CB" w:rsidRDefault="00000000">
      <w:pPr>
        <w:pStyle w:val="Heading1"/>
      </w:pPr>
      <w:bookmarkStart w:id="143" w:name="material-and-methods"/>
      <w:bookmarkEnd w:id="71"/>
      <w:r>
        <w:t>Material and methods</w:t>
      </w:r>
    </w:p>
    <w:p w14:paraId="6FF4F9B3" w14:textId="77777777" w:rsidR="00CF56CB" w:rsidRDefault="00000000">
      <w:pPr>
        <w:pStyle w:val="Heading2"/>
      </w:pPr>
      <w:bookmarkStart w:id="144" w:name="models"/>
      <w:r>
        <w:t>Models</w:t>
      </w:r>
    </w:p>
    <w:p w14:paraId="241C465C" w14:textId="3B848A9C" w:rsidR="00CF56CB" w:rsidRDefault="00000000">
      <w:pPr>
        <w:pStyle w:val="FirstParagraph"/>
      </w:pPr>
      <w:r>
        <w:t xml:space="preserve">Fifteen models of forest dynamics (including two models featuring model variants) </w:t>
      </w:r>
      <w:ins w:id="145" w:author="revision" w:date="2023-10-30T09:08:00Z">
        <w:r>
          <w:t xml:space="preserve">developed for the stand, landscape or global scale </w:t>
        </w:r>
      </w:ins>
      <w:r>
        <w:t xml:space="preserve">were used to simulate forest dynamics </w:t>
      </w:r>
      <w:del w:id="146" w:author="revision" w:date="2023-10-30T09:08:00Z">
        <w:r>
          <w:delText xml:space="preserve">at the stand, landscape or global scale </w:delText>
        </w:r>
      </w:del>
      <w:r>
        <w:t>(Table @ref(</w:t>
      </w:r>
      <w:proofErr w:type="gramStart"/>
      <w:r>
        <w:t>tab:tableModels</w:t>
      </w:r>
      <w:proofErr w:type="gramEnd"/>
      <w:r>
        <w:t xml:space="preserve">)). The approaches used for model construction and their origin differ strongly, with most of the models featuring a largely “process-based” approach, whereas two models are based on formulations derived from the statistical analysis of inventory data (SIBYLA and </w:t>
      </w:r>
      <w:proofErr w:type="spellStart"/>
      <w:r>
        <w:t>xComp</w:t>
      </w:r>
      <w:proofErr w:type="spellEnd"/>
      <w:r>
        <w:t xml:space="preserve">). Some of the models largely rely on the original approach underlying forest gap models (e.g., </w:t>
      </w:r>
      <w:proofErr w:type="spellStart"/>
      <w:r>
        <w:t>ForClim</w:t>
      </w:r>
      <w:proofErr w:type="spellEnd"/>
      <w:r>
        <w:t xml:space="preserve"> 1), whereas some are based on plant </w:t>
      </w:r>
      <w:proofErr w:type="spellStart"/>
      <w:r>
        <w:t>ecophysiological</w:t>
      </w:r>
      <w:proofErr w:type="spellEnd"/>
      <w:r>
        <w:t xml:space="preserve"> processes (e.g., FORMIND and </w:t>
      </w:r>
      <w:proofErr w:type="spellStart"/>
      <w:r>
        <w:t>iLand</w:t>
      </w:r>
      <w:proofErr w:type="spellEnd"/>
      <w:r>
        <w:t>). The different approaches underlying the models have strongly influenced the formulation of tree regeneration processes.</w:t>
      </w:r>
    </w:p>
    <w:p w14:paraId="6BC3F47C" w14:textId="2D227261" w:rsidR="00CF56CB" w:rsidRDefault="00000000">
      <w:pPr>
        <w:pStyle w:val="BodyText"/>
      </w:pPr>
      <w:r>
        <w:t>The</w:t>
      </w:r>
      <w:del w:id="147" w:author="revision" w:date="2023-10-30T09:08:00Z">
        <w:r>
          <w:delText xml:space="preserve"> regeneration</w:delText>
        </w:r>
      </w:del>
      <w:r>
        <w:t xml:space="preserve"> models can be differentiated into ‘regeneration’ and ‘recruitment’ approaches (</w:t>
      </w:r>
      <w:proofErr w:type="spellStart"/>
      <w:r>
        <w:fldChar w:fldCharType="begin"/>
      </w:r>
      <w:r>
        <w:instrText>HYPERLINK \l "ref-vanclay1994" \h</w:instrText>
      </w:r>
      <w:r>
        <w:fldChar w:fldCharType="separate"/>
      </w:r>
      <w:r>
        <w:rPr>
          <w:rStyle w:val="Hyperlink"/>
        </w:rPr>
        <w:t>Vanclay</w:t>
      </w:r>
      <w:proofErr w:type="spellEnd"/>
      <w:r>
        <w:rPr>
          <w:rStyle w:val="Hyperlink"/>
        </w:rPr>
        <w:t xml:space="preserve"> and K. 1994</w:t>
      </w:r>
      <w:r>
        <w:rPr>
          <w:rStyle w:val="Hyperlink"/>
        </w:rPr>
        <w:fldChar w:fldCharType="end"/>
      </w:r>
      <w:r>
        <w:t xml:space="preserve">; </w:t>
      </w:r>
      <w:hyperlink w:anchor="ref-konig_tree_2022">
        <w:r>
          <w:rPr>
            <w:rStyle w:val="Hyperlink"/>
          </w:rPr>
          <w:t>König et al. 2022</w:t>
        </w:r>
      </w:hyperlink>
      <w:r>
        <w:t xml:space="preserve">). </w:t>
      </w:r>
      <w:r>
        <w:rPr>
          <w:i/>
          <w:iCs/>
        </w:rPr>
        <w:t>Regeneration models</w:t>
      </w:r>
      <w:r>
        <w:t xml:space="preserve"> include processes such as flowering and pollination, seed production, seed dispersal, germination, and seedling growth, which ultimately lead to the simulated number of established trees. </w:t>
      </w:r>
      <w:r>
        <w:rPr>
          <w:i/>
          <w:iCs/>
        </w:rPr>
        <w:t>Recruitment models</w:t>
      </w:r>
      <w:r>
        <w:t xml:space="preserve">, in contrast, introduce </w:t>
      </w:r>
      <w:proofErr w:type="gramStart"/>
      <w:r>
        <w:t>a number of</w:t>
      </w:r>
      <w:proofErr w:type="gramEnd"/>
      <w:r>
        <w:t xml:space="preserve"> new trees with certain </w:t>
      </w:r>
      <w:r>
        <w:lastRenderedPageBreak/>
        <w:t xml:space="preserve">characteristics such as biomass or diameter, without explicitly considering earlier development processes. We can further distinguish models that feature a feedback </w:t>
      </w:r>
      <w:del w:id="148" w:author="revision" w:date="2023-10-30T09:08:00Z">
        <w:r>
          <w:delText>in the regeneration</w:delText>
        </w:r>
      </w:del>
      <w:ins w:id="149" w:author="revision" w:date="2023-10-30T09:08:00Z">
        <w:r>
          <w:t>from stand properties to simulated recruitment</w:t>
        </w:r>
      </w:ins>
      <w:r>
        <w:t xml:space="preserve">, i.e., where the level and species composition of </w:t>
      </w:r>
      <w:del w:id="150" w:author="revision" w:date="2023-10-30T09:08:00Z">
        <w:r>
          <w:delText>regeneration</w:delText>
        </w:r>
      </w:del>
      <w:ins w:id="151" w:author="revision" w:date="2023-10-30T09:08:00Z">
        <w:r>
          <w:t>recruitment</w:t>
        </w:r>
      </w:ins>
      <w:r>
        <w:t xml:space="preserve"> is influenced by the </w:t>
      </w:r>
      <w:del w:id="152" w:author="revision" w:date="2023-10-30T09:08:00Z">
        <w:r>
          <w:delText xml:space="preserve">existing </w:delText>
        </w:r>
      </w:del>
      <w:r>
        <w:t>adult tree community via the production of seeds</w:t>
      </w:r>
      <w:del w:id="153" w:author="revision" w:date="2023-10-30T09:08:00Z">
        <w:r>
          <w:delText>,</w:delText>
        </w:r>
      </w:del>
      <w:ins w:id="154" w:author="revision" w:date="2023-10-30T09:08:00Z">
        <w:r>
          <w:t xml:space="preserve"> (or</w:t>
        </w:r>
      </w:ins>
      <w:r>
        <w:t xml:space="preserve"> seedlings</w:t>
      </w:r>
      <w:del w:id="155" w:author="revision" w:date="2023-10-30T09:08:00Z">
        <w:r>
          <w:delText xml:space="preserve"> or </w:delText>
        </w:r>
      </w:del>
      <w:ins w:id="156" w:author="revision" w:date="2023-10-30T09:08:00Z">
        <w:r>
          <w:t>/</w:t>
        </w:r>
      </w:ins>
      <w:r>
        <w:t>saplings</w:t>
      </w:r>
      <w:del w:id="157" w:author="revision" w:date="2023-10-30T09:08:00Z">
        <w:r>
          <w:delText>,</w:delText>
        </w:r>
      </w:del>
      <w:ins w:id="158" w:author="revision" w:date="2023-10-30T09:08:00Z">
        <w:r>
          <w:t>),</w:t>
        </w:r>
      </w:ins>
      <w:r>
        <w:t xml:space="preserve"> from models that do not contain such</w:t>
      </w:r>
      <w:del w:id="159" w:author="revision" w:date="2023-10-30T09:08:00Z">
        <w:r>
          <w:delText xml:space="preserve"> a</w:delText>
        </w:r>
      </w:del>
      <w:r>
        <w:t xml:space="preserve"> feedback.</w:t>
      </w:r>
    </w:p>
    <w:p w14:paraId="57873AAC" w14:textId="1D8ABED8" w:rsidR="00CF56CB" w:rsidRDefault="00000000">
      <w:pPr>
        <w:pStyle w:val="BodyText"/>
      </w:pPr>
      <w:r>
        <w:t xml:space="preserve">The starting point for tree regeneration in the models differs as well, ranging from seedbank, </w:t>
      </w:r>
      <w:proofErr w:type="gramStart"/>
      <w:r>
        <w:t>seed</w:t>
      </w:r>
      <w:proofErr w:type="gramEnd"/>
      <w:r>
        <w:t xml:space="preserve"> or seedling to sapling (i.e., trees much larger than 10 cm height, often ca. 2-3 m tall). Models that start from seed need to include a larger number of ecological processes such as germination and survival of young seedlings, whereas models that start from saplings </w:t>
      </w:r>
      <w:proofErr w:type="gramStart"/>
      <w:r>
        <w:t>have to</w:t>
      </w:r>
      <w:proofErr w:type="gramEnd"/>
      <w:r>
        <w:t xml:space="preserve"> aggregate via parameterizations several ecological processes that are not treated explicitly. This latter approach reduces model complexity but comes at the cost of </w:t>
      </w:r>
      <w:del w:id="160" w:author="revision" w:date="2023-10-30T09:08:00Z">
        <w:r>
          <w:delText>blurring</w:delText>
        </w:r>
      </w:del>
      <w:ins w:id="161" w:author="revision" w:date="2023-10-30T09:08:00Z">
        <w:r>
          <w:t>blurred</w:t>
        </w:r>
      </w:ins>
      <w:r>
        <w:t xml:space="preserve"> process representation.</w:t>
      </w:r>
    </w:p>
    <w:p w14:paraId="79E2BB9C" w14:textId="4F6F4230" w:rsidR="00CF56CB" w:rsidRDefault="00000000">
      <w:pPr>
        <w:pStyle w:val="BodyText"/>
      </w:pPr>
      <w:r>
        <w:t xml:space="preserve">In the models used here, the overall complexity in the regeneration modules varies considerably. Following Bugmann and </w:t>
      </w:r>
      <w:proofErr w:type="spellStart"/>
      <w:r>
        <w:t>Seidl</w:t>
      </w:r>
      <w:proofErr w:type="spellEnd"/>
      <w:r>
        <w:t xml:space="preserve"> (</w:t>
      </w:r>
      <w:hyperlink w:anchor="ref-bugmann2022">
        <w:r>
          <w:rPr>
            <w:rStyle w:val="Hyperlink"/>
          </w:rPr>
          <w:t>2022</w:t>
        </w:r>
      </w:hyperlink>
      <w:r>
        <w:t>), we can classify seven models (</w:t>
      </w:r>
      <w:proofErr w:type="spellStart"/>
      <w:r>
        <w:t>iLand</w:t>
      </w:r>
      <w:proofErr w:type="spellEnd"/>
      <w:r>
        <w:t xml:space="preserve">, PICUS, </w:t>
      </w:r>
      <w:proofErr w:type="spellStart"/>
      <w:r>
        <w:t>LandClim</w:t>
      </w:r>
      <w:proofErr w:type="spellEnd"/>
      <w:r>
        <w:t xml:space="preserve">, </w:t>
      </w:r>
      <w:proofErr w:type="spellStart"/>
      <w:r>
        <w:t>ForCEEPS</w:t>
      </w:r>
      <w:proofErr w:type="spellEnd"/>
      <w:r>
        <w:t xml:space="preserve">, LPJ-GUESS, </w:t>
      </w:r>
      <w:proofErr w:type="spellStart"/>
      <w:r>
        <w:t>ForClim</w:t>
      </w:r>
      <w:proofErr w:type="spellEnd"/>
      <w:r>
        <w:t xml:space="preserve"> and </w:t>
      </w:r>
      <w:proofErr w:type="spellStart"/>
      <w:r>
        <w:t>TreeMig</w:t>
      </w:r>
      <w:proofErr w:type="spellEnd"/>
      <w:r>
        <w:t>) as having rather high complexity in their regeneration modules (mean regeneration formulation complexity across all processes &gt;0, Table @ref(tab:tableModels</w:t>
      </w:r>
      <w:del w:id="162" w:author="revision" w:date="2023-10-30T09:08:00Z">
        <w:r>
          <w:delText>)).</w:delText>
        </w:r>
      </w:del>
      <w:ins w:id="163" w:author="revision" w:date="2023-10-30T09:08:00Z">
        <w:r>
          <w:t xml:space="preserve">)), whereas the other eight models </w:t>
        </w:r>
        <w:proofErr w:type="spellStart"/>
        <w:r>
          <w:t>feture</w:t>
        </w:r>
        <w:proofErr w:type="spellEnd"/>
        <w:r>
          <w:t xml:space="preserve"> relatively low complexity.</w:t>
        </w:r>
      </w:ins>
      <w:r>
        <w:t xml:space="preserve"> Two models, </w:t>
      </w:r>
      <w:proofErr w:type="spellStart"/>
      <w:r>
        <w:t>ForClim</w:t>
      </w:r>
      <w:proofErr w:type="spellEnd"/>
      <w:r>
        <w:t xml:space="preserve"> and </w:t>
      </w:r>
      <w:proofErr w:type="spellStart"/>
      <w:r>
        <w:t>ForCEEPS</w:t>
      </w:r>
      <w:proofErr w:type="spellEnd"/>
      <w:r>
        <w:t xml:space="preserve">, were used here with two alternative variants of regeneration. </w:t>
      </w:r>
      <w:proofErr w:type="spellStart"/>
      <w:r>
        <w:t>ForClim</w:t>
      </w:r>
      <w:proofErr w:type="spellEnd"/>
      <w:r>
        <w:t xml:space="preserve"> variant 1 (</w:t>
      </w:r>
      <w:hyperlink w:anchor="ref-bugmann1996">
        <w:r>
          <w:rPr>
            <w:rStyle w:val="Hyperlink"/>
          </w:rPr>
          <w:t>Bugmann et al. 1996</w:t>
        </w:r>
      </w:hyperlink>
      <w:r>
        <w:t xml:space="preserve">) is based on a </w:t>
      </w:r>
      <w:del w:id="164" w:author="revision" w:date="2023-10-30T09:08:00Z">
        <w:r>
          <w:delText>recruitment</w:delText>
        </w:r>
      </w:del>
      <w:ins w:id="165" w:author="revision" w:date="2023-10-30T09:08:00Z">
        <w:r>
          <w:t>regeneration</w:t>
        </w:r>
      </w:ins>
      <w:r>
        <w:t xml:space="preserve"> module that adheres closely to the concept introduced by Botkin, </w:t>
      </w:r>
      <w:proofErr w:type="spellStart"/>
      <w:r>
        <w:t>Janak</w:t>
      </w:r>
      <w:proofErr w:type="spellEnd"/>
      <w:r>
        <w:t>, and Wallis (</w:t>
      </w:r>
      <w:hyperlink w:anchor="ref-botkin1972">
        <w:r>
          <w:rPr>
            <w:rStyle w:val="Hyperlink"/>
          </w:rPr>
          <w:t>1972</w:t>
        </w:r>
      </w:hyperlink>
      <w:del w:id="166" w:author="revision" w:date="2023-10-30T09:08:00Z">
        <w:r>
          <w:delText>), whereas</w:delText>
        </w:r>
      </w:del>
      <w:ins w:id="167" w:author="revision" w:date="2023-10-30T09:08:00Z">
        <w:r>
          <w:t>) which is based on environmental filters considering species-specific thresholds of light availability and climatic variables. In contrast,</w:t>
        </w:r>
      </w:ins>
      <w:r>
        <w:t xml:space="preserve"> </w:t>
      </w:r>
      <w:proofErr w:type="spellStart"/>
      <w:r>
        <w:t>ForClim</w:t>
      </w:r>
      <w:proofErr w:type="spellEnd"/>
      <w:r>
        <w:t xml:space="preserve"> variant 11 is adopting a </w:t>
      </w:r>
      <w:del w:id="168" w:author="revision" w:date="2023-10-30T09:08:00Z">
        <w:r>
          <w:delText xml:space="preserve">different </w:delText>
        </w:r>
      </w:del>
      <w:ins w:id="169" w:author="revision" w:date="2023-10-30T09:08:00Z">
        <w:r>
          <w:t xml:space="preserve">slightly more complex </w:t>
        </w:r>
      </w:ins>
      <w:r>
        <w:t xml:space="preserve">approach where individual species properties and their relation to the environment are </w:t>
      </w:r>
      <w:del w:id="170" w:author="revision" w:date="2023-10-30T09:08:00Z">
        <w:r>
          <w:delText>important</w:delText>
        </w:r>
      </w:del>
      <w:ins w:id="171" w:author="revision" w:date="2023-10-30T09:08:00Z">
        <w:r>
          <w:t>represented gradually along with the relative suitability of different species (i.e., competition among tree species)</w:t>
        </w:r>
      </w:ins>
      <w:r>
        <w:t xml:space="preserve"> (</w:t>
      </w:r>
      <w:hyperlink w:anchor="ref-huber2020">
        <w:r>
          <w:rPr>
            <w:rStyle w:val="Hyperlink"/>
          </w:rPr>
          <w:t>Huber, Bugmann, and Lafond 2020</w:t>
        </w:r>
      </w:hyperlink>
      <w:r>
        <w:t xml:space="preserve">). These two model variants allow us to evaluate a more process-based and complex module (variant 11) against a simple module (variant 1), while the rest of the model structure is identical. Similarly, the two </w:t>
      </w:r>
      <w:proofErr w:type="spellStart"/>
      <w:r>
        <w:t>ForCEEPS</w:t>
      </w:r>
      <w:proofErr w:type="spellEnd"/>
      <w:r>
        <w:t xml:space="preserve"> variants allow us to isolate the importance of the canopy feedback (i.e., simulated actual composition and relative abundance of species in the plot) via seed trees for the quantity and quality (e.g., diversity and composition) of simulated regeneration, as one variant includes this feedback whereas the other does not.</w:t>
      </w:r>
    </w:p>
    <w:p w14:paraId="0A445BCB" w14:textId="77777777" w:rsidR="00CF56CB" w:rsidRDefault="00000000">
      <w:pPr>
        <w:pStyle w:val="Heading2"/>
      </w:pPr>
      <w:bookmarkStart w:id="172" w:name="observed-data"/>
      <w:bookmarkEnd w:id="144"/>
      <w:r>
        <w:t xml:space="preserve">Observed </w:t>
      </w:r>
      <w:proofErr w:type="gramStart"/>
      <w:r>
        <w:t>data</w:t>
      </w:r>
      <w:proofErr w:type="gramEnd"/>
    </w:p>
    <w:p w14:paraId="7B8221A1" w14:textId="24110F0A" w:rsidR="00CF56CB" w:rsidRDefault="00000000">
      <w:pPr>
        <w:pStyle w:val="FirstParagraph"/>
      </w:pPr>
      <w:del w:id="173" w:author="revision" w:date="2023-10-30T09:08:00Z">
        <w:r>
          <w:delText>Regeneration</w:delText>
        </w:r>
      </w:del>
      <w:ins w:id="174" w:author="revision" w:date="2023-10-30T09:08:00Z">
        <w:r>
          <w:t>Recruitment</w:t>
        </w:r>
      </w:ins>
      <w:r>
        <w:t xml:space="preserve"> data covering a wide range of environmental conditions are hard to obtain, and this is one of the reasons why most models of forest dynamics have never been confronted with a dataset covering such gradients over </w:t>
      </w:r>
      <w:proofErr w:type="gramStart"/>
      <w:r>
        <w:t>a large number of</w:t>
      </w:r>
      <w:proofErr w:type="gramEnd"/>
      <w:r>
        <w:t xml:space="preserve"> sites, to evaluate how well regeneration is captured. The observations used here are derived from a novel </w:t>
      </w:r>
      <w:del w:id="175" w:author="revision" w:date="2023-10-30T09:08:00Z">
        <w:r>
          <w:delText xml:space="preserve">and unprecedented </w:delText>
        </w:r>
      </w:del>
      <w:r>
        <w:t xml:space="preserve">network of sites in forest reserves that represent the range of environmental gradients in temperature and precipitation in Central Europe as compiled in the </w:t>
      </w:r>
      <w:del w:id="176" w:author="revision" w:date="2023-10-30T09:08:00Z">
        <w:r>
          <w:delText xml:space="preserve">framework of the </w:delText>
        </w:r>
      </w:del>
      <w:proofErr w:type="spellStart"/>
      <w:r>
        <w:t>EuFoRIa</w:t>
      </w:r>
      <w:proofErr w:type="spellEnd"/>
      <w:r>
        <w:t xml:space="preserve"> network (</w:t>
      </w:r>
      <w:proofErr w:type="spellStart"/>
      <w:r>
        <w:fldChar w:fldCharType="begin"/>
      </w:r>
      <w:r>
        <w:instrText>HYPERLINK \l "ref-euforia2019" \h</w:instrText>
      </w:r>
      <w:r>
        <w:fldChar w:fldCharType="separate"/>
      </w:r>
      <w:r>
        <w:rPr>
          <w:rStyle w:val="Hyperlink"/>
        </w:rPr>
        <w:t>EuFoRIa</w:t>
      </w:r>
      <w:proofErr w:type="spellEnd"/>
      <w:r>
        <w:rPr>
          <w:rStyle w:val="Hyperlink"/>
        </w:rPr>
        <w:t xml:space="preserve"> 2019</w:t>
      </w:r>
      <w:r>
        <w:rPr>
          <w:rStyle w:val="Hyperlink"/>
        </w:rPr>
        <w:fldChar w:fldCharType="end"/>
      </w:r>
      <w:del w:id="177" w:author="revision" w:date="2023-10-30T09:08:00Z">
        <w:r>
          <w:delText>) (Figure @ref(fig:map)).</w:delText>
        </w:r>
      </w:del>
      <w:ins w:id="178" w:author="revision" w:date="2023-10-30T09:08:00Z">
        <w:r>
          <w:t xml:space="preserve">; </w:t>
        </w:r>
        <w:r>
          <w:fldChar w:fldCharType="begin"/>
        </w:r>
        <w:r>
          <w:instrText>HYPERLINK \l "ref-käber2023" \h</w:instrText>
        </w:r>
        <w:r>
          <w:fldChar w:fldCharType="separate"/>
        </w:r>
        <w:proofErr w:type="spellStart"/>
        <w:r>
          <w:rPr>
            <w:rStyle w:val="Hyperlink"/>
          </w:rPr>
          <w:t>Käber</w:t>
        </w:r>
        <w:proofErr w:type="spellEnd"/>
        <w:r>
          <w:rPr>
            <w:rStyle w:val="Hyperlink"/>
          </w:rPr>
          <w:t xml:space="preserve"> et al. 2023</w:t>
        </w:r>
        <w:r>
          <w:rPr>
            <w:rStyle w:val="Hyperlink"/>
          </w:rPr>
          <w:fldChar w:fldCharType="end"/>
        </w:r>
        <w:r>
          <w:t>) (Figure 1). The environmental coverage and the variety of forests represented by this data is unprecedented within Europe.</w:t>
        </w:r>
      </w:ins>
      <w:r>
        <w:t xml:space="preserve"> These forests have been unmanaged for at least </w:t>
      </w:r>
      <w:r>
        <w:lastRenderedPageBreak/>
        <w:t xml:space="preserve">10 years prior to their designation as reserves, and most of them provide time series of natural forest dynamics over multiple decades and up to ca. </w:t>
      </w:r>
      <w:del w:id="179" w:author="revision" w:date="2023-10-30T09:08:00Z">
        <w:r>
          <w:delText>80</w:delText>
        </w:r>
      </w:del>
      <w:ins w:id="180" w:author="revision" w:date="2023-10-30T09:08:00Z">
        <w:r>
          <w:t>85</w:t>
        </w:r>
      </w:ins>
      <w:r>
        <w:t xml:space="preserve"> years. The census periods range from 3 to 37 years, with an average of 14 years. The data provide information at the tree level, thus allowing for the sequential comparison of processes such as </w:t>
      </w:r>
      <w:proofErr w:type="gramStart"/>
      <w:r>
        <w:t>individual-tree</w:t>
      </w:r>
      <w:proofErr w:type="gramEnd"/>
      <w:r>
        <w:t xml:space="preserve"> </w:t>
      </w:r>
      <w:del w:id="181" w:author="revision" w:date="2023-10-30T09:08:00Z">
        <w:r>
          <w:delText>regeneration</w:delText>
        </w:r>
      </w:del>
      <w:ins w:id="182" w:author="revision" w:date="2023-10-30T09:08:00Z">
        <w:r>
          <w:t>recruitment</w:t>
        </w:r>
      </w:ins>
      <w:r>
        <w:t xml:space="preserve"> and death between the measurements.</w:t>
      </w:r>
    </w:p>
    <w:p w14:paraId="4A51281B" w14:textId="50DFD281" w:rsidR="00CF56CB" w:rsidRDefault="00000000">
      <w:pPr>
        <w:pStyle w:val="BodyText"/>
      </w:pPr>
      <w:r>
        <w:t>We selected 200 sites from this network as the benchmarking dataset for the simulation</w:t>
      </w:r>
      <w:ins w:id="183" w:author="revision" w:date="2023-10-30T09:08:00Z">
        <w:r>
          <w:t xml:space="preserve">, </w:t>
        </w:r>
        <w:proofErr w:type="gramStart"/>
        <w:r>
          <w:t>so as</w:t>
        </w:r>
      </w:ins>
      <w:r>
        <w:t xml:space="preserve"> to</w:t>
      </w:r>
      <w:proofErr w:type="gramEnd"/>
      <w:r>
        <w:t xml:space="preserve"> be representative of the environmental variation contained in the data. This was achieved by applying k-means clustering to define 200 clusters of plots from the original set of 869 plots along the environmental dimensions of temperature, climatic water balance, soil quality</w:t>
      </w:r>
      <w:del w:id="184" w:author="revision" w:date="2023-10-30T09:08:00Z">
        <w:r>
          <w:delText xml:space="preserve"> and exposition (i.e.,</w:delText>
        </w:r>
      </w:del>
      <w:ins w:id="185" w:author="revision" w:date="2023-10-30T09:08:00Z">
        <w:r>
          <w:t>,</w:t>
        </w:r>
      </w:ins>
      <w:r>
        <w:t xml:space="preserve"> slope and aspect</w:t>
      </w:r>
      <w:del w:id="186" w:author="revision" w:date="2023-10-30T09:08:00Z">
        <w:r>
          <w:delText>).</w:delText>
        </w:r>
      </w:del>
      <w:ins w:id="187" w:author="revision" w:date="2023-10-30T09:08:00Z">
        <w:r>
          <w:t>.</w:t>
        </w:r>
      </w:ins>
      <w:r>
        <w:t xml:space="preserve"> Each of these sites featured at least two consecutive measurements. </w:t>
      </w:r>
      <w:del w:id="188" w:author="revision" w:date="2023-10-30T09:08:00Z">
        <w:r>
          <w:delText>Regeneration</w:delText>
        </w:r>
      </w:del>
      <w:ins w:id="189" w:author="revision" w:date="2023-10-30T09:08:00Z">
        <w:r>
          <w:t>Recruitment size</w:t>
        </w:r>
      </w:ins>
      <w:r>
        <w:t xml:space="preserve"> thresholds </w:t>
      </w:r>
      <w:del w:id="190" w:author="revision" w:date="2023-10-30T09:08:00Z">
        <w:r>
          <w:delText>for these sites differed between</w:delText>
        </w:r>
      </w:del>
      <w:ins w:id="191" w:author="revision" w:date="2023-10-30T09:08:00Z">
        <w:r>
          <w:t>ranged from stem</w:t>
        </w:r>
      </w:ins>
      <w:r>
        <w:t xml:space="preserve"> diameters </w:t>
      </w:r>
      <w:del w:id="192" w:author="revision" w:date="2023-10-30T09:08:00Z">
        <w:r>
          <w:delText>of</w:delText>
        </w:r>
      </w:del>
      <w:ins w:id="193" w:author="revision" w:date="2023-10-30T09:08:00Z">
        <w:r>
          <w:t>at breast height (</w:t>
        </w:r>
        <w:proofErr w:type="spellStart"/>
        <w:r>
          <w:t>dbh</w:t>
        </w:r>
        <w:proofErr w:type="spellEnd"/>
        <w:r>
          <w:t>) from</w:t>
        </w:r>
      </w:ins>
      <w:r>
        <w:t xml:space="preserve"> 0 </w:t>
      </w:r>
      <w:del w:id="194" w:author="revision" w:date="2023-10-30T09:08:00Z">
        <w:r>
          <w:delText>and</w:delText>
        </w:r>
      </w:del>
      <w:ins w:id="195" w:author="revision" w:date="2023-10-30T09:08:00Z">
        <w:r>
          <w:t>to</w:t>
        </w:r>
      </w:ins>
      <w:r>
        <w:t xml:space="preserve"> 10 cm. For our study, we defined two datasets</w:t>
      </w:r>
      <w:ins w:id="196" w:author="revision" w:date="2023-10-30T09:08:00Z">
        <w:r>
          <w:t>,</w:t>
        </w:r>
      </w:ins>
      <w:r>
        <w:t xml:space="preserve"> where one included 165 sites with a diameter threshold of 7 cm or lower, and the other included another 35 sites with diameter thresholds between 7 and 10 cm.</w:t>
      </w:r>
      <w:ins w:id="197" w:author="revision" w:date="2023-10-30T09:08:00Z">
        <w:r>
          <w:t xml:space="preserve"> </w:t>
        </w:r>
        <w:proofErr w:type="gramStart"/>
        <w:r>
          <w:t>Therefore</w:t>
        </w:r>
        <w:proofErr w:type="gramEnd"/>
        <w:r>
          <w:t xml:space="preserve"> we had in total 200 sites with observations of newly recruited trees above 10 cm and a subset of 165 sites with recruitment data above 7 cm. In the results section, any observations from the data at the 7 cm threshold originated from 165 sites.</w:t>
        </w:r>
      </w:ins>
    </w:p>
    <w:p w14:paraId="267C6F26" w14:textId="6C4B4ADF" w:rsidR="00CF56CB" w:rsidRDefault="00000000">
      <w:pPr>
        <w:pStyle w:val="BodyText"/>
      </w:pPr>
      <w:r>
        <w:t xml:space="preserve">Plot size ranged from 0.02 ha to 5.52 ha, and the data were further processed and aggregated following </w:t>
      </w:r>
      <w:proofErr w:type="spellStart"/>
      <w:r>
        <w:t>Käber</w:t>
      </w:r>
      <w:proofErr w:type="spellEnd"/>
      <w:r>
        <w:t xml:space="preserve"> et al. (</w:t>
      </w:r>
      <w:hyperlink w:anchor="ref-käber2023">
        <w:r>
          <w:rPr>
            <w:rStyle w:val="Hyperlink"/>
          </w:rPr>
          <w:t>2023</w:t>
        </w:r>
      </w:hyperlink>
      <w:r>
        <w:t xml:space="preserve">) to provide </w:t>
      </w:r>
      <w:del w:id="198" w:author="revision" w:date="2023-10-30T09:08:00Z">
        <w:r>
          <w:delText>regeneration</w:delText>
        </w:r>
      </w:del>
      <w:ins w:id="199" w:author="revision" w:date="2023-10-30T09:08:00Z">
        <w:r>
          <w:t>recruitment</w:t>
        </w:r>
      </w:ins>
      <w:r>
        <w:t xml:space="preserve"> rates per ha and per decade. The observations used in this study featured 30,900 newly established trees. </w:t>
      </w:r>
      <w:del w:id="200" w:author="revision" w:date="2023-10-30T09:08:00Z">
        <w:r>
          <w:delText>Regeneration</w:delText>
        </w:r>
      </w:del>
      <w:ins w:id="201" w:author="revision" w:date="2023-10-30T09:08:00Z">
        <w:r>
          <w:t>Recruitment</w:t>
        </w:r>
      </w:ins>
      <w:r>
        <w:t xml:space="preserve"> rates per site, sample and decade ranged from zero to </w:t>
      </w:r>
      <w:del w:id="202" w:author="revision" w:date="2023-10-30T09:08:00Z">
        <w:r>
          <w:delText>1246</w:delText>
        </w:r>
      </w:del>
      <w:ins w:id="203" w:author="revision" w:date="2023-10-30T09:08:00Z">
        <w:r>
          <w:t>1,246</w:t>
        </w:r>
      </w:ins>
      <w:r>
        <w:t xml:space="preserve"> trees, with a mean of 56 trees. Adult species composition was also available for each plot. For more details on this </w:t>
      </w:r>
      <w:del w:id="204" w:author="revision" w:date="2023-10-30T09:08:00Z">
        <w:r>
          <w:delText xml:space="preserve">unique </w:delText>
        </w:r>
      </w:del>
      <w:r>
        <w:t xml:space="preserve">dataset and the detailed </w:t>
      </w:r>
      <w:del w:id="205" w:author="revision" w:date="2023-10-30T09:08:00Z">
        <w:r>
          <w:delText>regeneration</w:delText>
        </w:r>
      </w:del>
      <w:ins w:id="206" w:author="revision" w:date="2023-10-30T09:08:00Z">
        <w:r>
          <w:t>recruitment</w:t>
        </w:r>
      </w:ins>
      <w:r>
        <w:t xml:space="preserve"> information, cf. </w:t>
      </w:r>
      <w:proofErr w:type="spellStart"/>
      <w:r>
        <w:t>Käber</w:t>
      </w:r>
      <w:proofErr w:type="spellEnd"/>
      <w:r>
        <w:t xml:space="preserve"> et al. (</w:t>
      </w:r>
      <w:hyperlink w:anchor="ref-käber2023">
        <w:r>
          <w:rPr>
            <w:rStyle w:val="Hyperlink"/>
          </w:rPr>
          <w:t>2023</w:t>
        </w:r>
      </w:hyperlink>
      <w:r>
        <w:t>).</w:t>
      </w:r>
    </w:p>
    <w:p w14:paraId="0EC0C865" w14:textId="77777777" w:rsidR="00CF56CB" w:rsidRDefault="00000000">
      <w:pPr>
        <w:pStyle w:val="Heading2"/>
      </w:pPr>
      <w:bookmarkStart w:id="207" w:name="simulation-protocol"/>
      <w:bookmarkEnd w:id="172"/>
      <w:r>
        <w:t>Simulation protocol</w:t>
      </w:r>
    </w:p>
    <w:p w14:paraId="14D47807" w14:textId="3E744CB5" w:rsidR="00CF56CB" w:rsidRDefault="00000000">
      <w:pPr>
        <w:pStyle w:val="FirstParagraph"/>
      </w:pPr>
      <w:r>
        <w:t xml:space="preserve">The overarching goal of the </w:t>
      </w:r>
      <w:ins w:id="208" w:author="revision" w:date="2023-10-30T09:08:00Z">
        <w:r>
          <w:t xml:space="preserve">simulation </w:t>
        </w:r>
      </w:ins>
      <w:r>
        <w:t xml:space="preserve">experiments was to assess </w:t>
      </w:r>
      <w:del w:id="209" w:author="revision" w:date="2023-10-30T09:08:00Z">
        <w:r>
          <w:delText xml:space="preserve">the </w:delText>
        </w:r>
      </w:del>
      <w:r>
        <w:t xml:space="preserve">tree </w:t>
      </w:r>
      <w:del w:id="210" w:author="revision" w:date="2023-10-30T09:08:00Z">
        <w:r>
          <w:delText>regeneration</w:delText>
        </w:r>
      </w:del>
      <w:ins w:id="211" w:author="revision" w:date="2023-10-30T09:08:00Z">
        <w:r>
          <w:t>recruitment</w:t>
        </w:r>
      </w:ins>
      <w:r>
        <w:t xml:space="preserve"> as it arises from empirical data against its representation in a wide range of models of forest dynamics. We define tree </w:t>
      </w:r>
      <w:del w:id="212" w:author="revision" w:date="2023-10-30T09:08:00Z">
        <w:r>
          <w:delText>regeneration</w:delText>
        </w:r>
      </w:del>
      <w:ins w:id="213" w:author="revision" w:date="2023-10-30T09:08:00Z">
        <w:r>
          <w:t>recruitment</w:t>
        </w:r>
      </w:ins>
      <w:r>
        <w:t xml:space="preserve"> as the passing of a breast height diameter threshold of 7 </w:t>
      </w:r>
      <w:del w:id="214" w:author="revision" w:date="2023-10-30T09:08:00Z">
        <w:r>
          <w:delText>or</w:delText>
        </w:r>
      </w:del>
      <w:ins w:id="215" w:author="revision" w:date="2023-10-30T09:08:00Z">
        <w:r>
          <w:t>and</w:t>
        </w:r>
      </w:ins>
      <w:r>
        <w:t xml:space="preserve"> 10 cm</w:t>
      </w:r>
      <w:del w:id="216" w:author="revision" w:date="2023-10-30T09:08:00Z">
        <w:r>
          <w:delText>, respectively</w:delText>
        </w:r>
      </w:del>
      <w:r>
        <w:t xml:space="preserve"> (synonym: ingrowth). To this end, each modeling group was provided with a detailed protocol (</w:t>
      </w:r>
      <w:hyperlink w:anchor="ref-díaz-yáñez2022">
        <w:r>
          <w:rPr>
            <w:rStyle w:val="Hyperlink"/>
          </w:rPr>
          <w:t>Díaz-</w:t>
        </w:r>
        <w:proofErr w:type="spellStart"/>
        <w:r>
          <w:rPr>
            <w:rStyle w:val="Hyperlink"/>
          </w:rPr>
          <w:t>Yáñez</w:t>
        </w:r>
        <w:proofErr w:type="spellEnd"/>
        <w:r>
          <w:rPr>
            <w:rStyle w:val="Hyperlink"/>
          </w:rPr>
          <w:t xml:space="preserve">, </w:t>
        </w:r>
        <w:proofErr w:type="spellStart"/>
        <w:r>
          <w:rPr>
            <w:rStyle w:val="Hyperlink"/>
          </w:rPr>
          <w:t>Käber</w:t>
        </w:r>
        <w:proofErr w:type="spellEnd"/>
        <w:r>
          <w:rPr>
            <w:rStyle w:val="Hyperlink"/>
          </w:rPr>
          <w:t>, and Bugmann 2022</w:t>
        </w:r>
      </w:hyperlink>
      <w:r>
        <w:t xml:space="preserve">) with instructions how to perform the simulations, </w:t>
      </w:r>
      <w:del w:id="217" w:author="revision" w:date="2023-10-30T09:08:00Z">
        <w:r>
          <w:delText xml:space="preserve">providing </w:delText>
        </w:r>
      </w:del>
      <w:r>
        <w:t xml:space="preserve">input variables on climate and soil conditions, and the list of expected output variables. Neither were further site information (except for the data specified below) nor any data on tree </w:t>
      </w:r>
      <w:del w:id="218" w:author="revision" w:date="2023-10-30T09:08:00Z">
        <w:r>
          <w:delText>regeneration</w:delText>
        </w:r>
      </w:del>
      <w:ins w:id="219" w:author="revision" w:date="2023-10-30T09:08:00Z">
        <w:r>
          <w:t>recruitment</w:t>
        </w:r>
      </w:ins>
      <w:r>
        <w:t xml:space="preserve"> or forest stand features provided prior to the simulation</w:t>
      </w:r>
      <w:del w:id="220" w:author="revision" w:date="2023-10-30T09:08:00Z">
        <w:r>
          <w:delText>. That is, the models were run in “blind flight” mode</w:delText>
        </w:r>
      </w:del>
      <w:r>
        <w:t>.</w:t>
      </w:r>
    </w:p>
    <w:p w14:paraId="360D53E6" w14:textId="0EAF9D8A" w:rsidR="00CF56CB" w:rsidRDefault="00000000">
      <w:pPr>
        <w:pStyle w:val="BodyText"/>
      </w:pPr>
      <w:r>
        <w:t xml:space="preserve">The input variables were collected from different data sources and aggregated to be </w:t>
      </w:r>
      <w:del w:id="221" w:author="revision" w:date="2023-10-30T09:08:00Z">
        <w:r>
          <w:delText>adapted to</w:delText>
        </w:r>
      </w:del>
      <w:ins w:id="222" w:author="revision" w:date="2023-10-30T09:08:00Z">
        <w:r>
          <w:t>suitable for</w:t>
        </w:r>
      </w:ins>
      <w:r>
        <w:t xml:space="preserve"> the needs of the different models. Time series of climatic variables from 1981 to 2018 were provided in hourly (Era5-land data, Muñoz </w:t>
      </w:r>
      <w:proofErr w:type="spellStart"/>
      <w:r>
        <w:t>Sabater</w:t>
      </w:r>
      <w:proofErr w:type="spellEnd"/>
      <w:r>
        <w:t xml:space="preserve"> </w:t>
      </w:r>
      <w:hyperlink w:anchor="ref-muñozsabater2019">
        <w:r>
          <w:rPr>
            <w:rStyle w:val="Hyperlink"/>
          </w:rPr>
          <w:t>2019</w:t>
        </w:r>
      </w:hyperlink>
      <w:r>
        <w:t xml:space="preserve">), daily and monthly resolution (CHELSA data, Karger et al. </w:t>
      </w:r>
      <w:hyperlink w:anchor="ref-karger2021">
        <w:r>
          <w:rPr>
            <w:rStyle w:val="Hyperlink"/>
          </w:rPr>
          <w:t>2021</w:t>
        </w:r>
      </w:hyperlink>
      <w:r>
        <w:t xml:space="preserve">). Some variables required for some models, such as relative humidity or vapor pressure deficit, were calculated from these variables. The final instructions for using the climate data were slightly different in </w:t>
      </w:r>
      <w:r>
        <w:lastRenderedPageBreak/>
        <w:t>each model, based on the approach that best suited the model (Table @ref(</w:t>
      </w:r>
      <w:proofErr w:type="gramStart"/>
      <w:r>
        <w:t>tab:tableModels</w:t>
      </w:r>
      <w:proofErr w:type="gramEnd"/>
      <w:r>
        <w:t>)). Soil quality data were provided as continuous values between 1 and 5 (</w:t>
      </w:r>
      <w:proofErr w:type="spellStart"/>
      <w:r>
        <w:t>Soilgrids</w:t>
      </w:r>
      <w:proofErr w:type="spellEnd"/>
      <w:r>
        <w:t xml:space="preserve"> dataset, </w:t>
      </w:r>
      <w:proofErr w:type="spellStart"/>
      <w:r>
        <w:t>Hengl</w:t>
      </w:r>
      <w:proofErr w:type="spellEnd"/>
      <w:r>
        <w:t xml:space="preserve"> et al. </w:t>
      </w:r>
      <w:hyperlink w:anchor="ref-hengl2017">
        <w:r>
          <w:rPr>
            <w:rStyle w:val="Hyperlink"/>
          </w:rPr>
          <w:t>2017</w:t>
        </w:r>
      </w:hyperlink>
      <w:r>
        <w:t>). The protocol also provided the elevation, slope and aspect for each of the 200 sites (</w:t>
      </w:r>
      <w:hyperlink w:anchor="ref-asterscienceteam2019">
        <w:r>
          <w:rPr>
            <w:rStyle w:val="Hyperlink"/>
          </w:rPr>
          <w:t>ASTER Science Team 2019</w:t>
        </w:r>
      </w:hyperlink>
      <w:r>
        <w:t xml:space="preserve">), but no other spatial information such as coordinates, with the exception of </w:t>
      </w:r>
      <w:proofErr w:type="spellStart"/>
      <w:r>
        <w:t>iLand</w:t>
      </w:r>
      <w:proofErr w:type="spellEnd"/>
      <w:r>
        <w:t xml:space="preserve"> and aDGVM2, which required blurred coordinates to derive highly detailed soil data.</w:t>
      </w:r>
    </w:p>
    <w:p w14:paraId="3858709A" w14:textId="023B6C30" w:rsidR="00CF56CB" w:rsidRDefault="00000000">
      <w:pPr>
        <w:pStyle w:val="BodyText"/>
      </w:pPr>
      <w:r>
        <w:t xml:space="preserve">The simulations were run in the absence of natural disturbances. Only the model LPJ-GUESS had to include a </w:t>
      </w:r>
      <w:ins w:id="223" w:author="revision" w:date="2023-10-30T09:08:00Z">
        <w:r>
          <w:t>“</w:t>
        </w:r>
      </w:ins>
      <w:r>
        <w:t>background</w:t>
      </w:r>
      <w:ins w:id="224" w:author="revision" w:date="2023-10-30T09:08:00Z">
        <w:r>
          <w:t>”</w:t>
        </w:r>
      </w:ins>
      <w:r>
        <w:t xml:space="preserve"> disturbance</w:t>
      </w:r>
      <w:ins w:id="225" w:author="revision" w:date="2023-10-30T09:08:00Z">
        <w:r>
          <w:t xml:space="preserve"> probability</w:t>
        </w:r>
      </w:ins>
      <w:r>
        <w:t xml:space="preserve"> to increase chances of shade-intolerant species to establish. The simulations were set up to sample species-specific </w:t>
      </w:r>
      <w:del w:id="226" w:author="revision" w:date="2023-10-30T09:08:00Z">
        <w:r>
          <w:delText>regeneration</w:delText>
        </w:r>
      </w:del>
      <w:ins w:id="227" w:author="revision" w:date="2023-10-30T09:08:00Z">
        <w:r>
          <w:t>recruitment</w:t>
        </w:r>
      </w:ins>
      <w:r>
        <w:t xml:space="preserve"> rates per decade and per ha in the equilibrium state of the model, typically entailing a “spin-up” run (as we did not provide any forest data). The modeling teams decided on the simulated area and how they derived these samples. The exact length of the simulation was also decided by the modeling teams (Table @ref(</w:t>
      </w:r>
      <w:proofErr w:type="gramStart"/>
      <w:r>
        <w:t>tab:tableModels</w:t>
      </w:r>
      <w:proofErr w:type="gramEnd"/>
      <w:r>
        <w:t>)). Further details on how each modeling team prepared the simulations and the outputs are available in Supplementary Material 1.</w:t>
      </w:r>
    </w:p>
    <w:p w14:paraId="33E499D0" w14:textId="4076DBE9" w:rsidR="00CF56CB" w:rsidRDefault="00000000">
      <w:pPr>
        <w:pStyle w:val="BodyText"/>
      </w:pPr>
      <w:r>
        <w:t xml:space="preserve">The simulations were run in the absence of management to a simulated equilibrium (“Potential Natural Vegetation”) with the current climate, as the </w:t>
      </w:r>
      <w:proofErr w:type="gramStart"/>
      <w:r>
        <w:t>ultimate goal</w:t>
      </w:r>
      <w:proofErr w:type="gramEnd"/>
      <w:r>
        <w:t xml:space="preserve"> was to evaluate tree </w:t>
      </w:r>
      <w:del w:id="228" w:author="revision" w:date="2023-10-30T09:08:00Z">
        <w:r>
          <w:delText>regeneration</w:delText>
        </w:r>
      </w:del>
      <w:ins w:id="229" w:author="revision" w:date="2023-10-30T09:08:00Z">
        <w:r>
          <w:t>recruitment</w:t>
        </w:r>
      </w:ins>
      <w:r>
        <w:t xml:space="preserve"> under comparable and near-equilibrium conditions. This entails the assumption that (1) the observations from the forest reserves reflect no traces of forest management, and (2) there is an equilibrium between forest dynamics and climate. While the former might be starting to be visible in many of the </w:t>
      </w:r>
      <w:proofErr w:type="spellStart"/>
      <w:r>
        <w:t>EuFoRIA</w:t>
      </w:r>
      <w:proofErr w:type="spellEnd"/>
      <w:r>
        <w:t xml:space="preserve"> reserves, the latter may be more debatable. However, in the absence of detailed data on the history of each plot in the </w:t>
      </w:r>
      <w:proofErr w:type="spellStart"/>
      <w:r>
        <w:t>EuFoRIa</w:t>
      </w:r>
      <w:proofErr w:type="spellEnd"/>
      <w:r>
        <w:t xml:space="preserve"> network, some broad assumptions had to be made. Both the width of the regeneration niche (i.e., in environmental space) as well as the intensity of </w:t>
      </w:r>
      <w:del w:id="230" w:author="revision" w:date="2023-10-30T09:08:00Z">
        <w:r>
          <w:delText>the regeneration process</w:delText>
        </w:r>
      </w:del>
      <w:ins w:id="231" w:author="revision" w:date="2023-10-30T09:08:00Z">
        <w:r>
          <w:t>recruitment</w:t>
        </w:r>
      </w:ins>
      <w:r>
        <w:t xml:space="preserve"> (i.e., the number of </w:t>
      </w:r>
      <w:del w:id="232" w:author="revision" w:date="2023-10-30T09:08:00Z">
        <w:r>
          <w:delText>ingrowth</w:delText>
        </w:r>
      </w:del>
      <w:ins w:id="233" w:author="revision" w:date="2023-10-30T09:08:00Z">
        <w:r>
          <w:t>recruited</w:t>
        </w:r>
      </w:ins>
      <w:r>
        <w:t xml:space="preserve"> trees per area and per unit of time) were of interest.</w:t>
      </w:r>
    </w:p>
    <w:p w14:paraId="63EDA08B" w14:textId="5184B0E5" w:rsidR="00CF56CB" w:rsidRDefault="00000000">
      <w:pPr>
        <w:pStyle w:val="BodyText"/>
      </w:pPr>
      <w:r>
        <w:t xml:space="preserve">The simulations were run for mixed-species forests (not multiple single-species simulations) using mixtures of eleven species or genera for which regeneration data of sufficient quality were available from </w:t>
      </w:r>
      <w:proofErr w:type="spellStart"/>
      <w:r>
        <w:t>EuFoRIa</w:t>
      </w:r>
      <w:proofErr w:type="spellEnd"/>
      <w:r>
        <w:t xml:space="preserve">: </w:t>
      </w:r>
      <w:r>
        <w:rPr>
          <w:i/>
          <w:iCs/>
        </w:rPr>
        <w:t xml:space="preserve">Fagus sylvatica L., </w:t>
      </w:r>
      <w:proofErr w:type="spellStart"/>
      <w:r>
        <w:rPr>
          <w:i/>
          <w:iCs/>
        </w:rPr>
        <w:t>Picea</w:t>
      </w:r>
      <w:proofErr w:type="spellEnd"/>
      <w:r>
        <w:rPr>
          <w:i/>
          <w:iCs/>
        </w:rPr>
        <w:t xml:space="preserve"> </w:t>
      </w:r>
      <w:proofErr w:type="spellStart"/>
      <w:r>
        <w:rPr>
          <w:i/>
          <w:iCs/>
        </w:rPr>
        <w:t>abies</w:t>
      </w:r>
      <w:proofErr w:type="spellEnd"/>
      <w:r>
        <w:rPr>
          <w:i/>
          <w:iCs/>
        </w:rPr>
        <w:t xml:space="preserve"> L., Abies alba Mill., Carpinus </w:t>
      </w:r>
      <w:proofErr w:type="spellStart"/>
      <w:r>
        <w:rPr>
          <w:i/>
          <w:iCs/>
        </w:rPr>
        <w:t>betulus</w:t>
      </w:r>
      <w:proofErr w:type="spellEnd"/>
      <w:r>
        <w:rPr>
          <w:i/>
          <w:iCs/>
        </w:rPr>
        <w:t xml:space="preserve"> L., </w:t>
      </w:r>
      <w:proofErr w:type="spellStart"/>
      <w:r>
        <w:rPr>
          <w:i/>
          <w:iCs/>
        </w:rPr>
        <w:t>Tilia</w:t>
      </w:r>
      <w:proofErr w:type="spellEnd"/>
      <w:r>
        <w:rPr>
          <w:i/>
          <w:iCs/>
        </w:rPr>
        <w:t xml:space="preserve"> cordata Mill., Acer pseudoplatanus L., Betula spp. L., Fraxinus excelsior L., Quercus spp. L., Alnus </w:t>
      </w:r>
      <w:proofErr w:type="spellStart"/>
      <w:r>
        <w:rPr>
          <w:i/>
          <w:iCs/>
        </w:rPr>
        <w:t>glutinosa</w:t>
      </w:r>
      <w:proofErr w:type="spellEnd"/>
      <w:r>
        <w:rPr>
          <w:i/>
          <w:iCs/>
        </w:rPr>
        <w:t xml:space="preserve"> L.,</w:t>
      </w:r>
      <w:r>
        <w:rPr>
          <w:rPrChange w:id="234" w:author="revision" w:date="2023-10-30T09:08:00Z">
            <w:rPr>
              <w:i/>
            </w:rPr>
          </w:rPrChange>
        </w:rPr>
        <w:t xml:space="preserve"> </w:t>
      </w:r>
      <w:ins w:id="235" w:author="revision" w:date="2023-10-30T09:08:00Z">
        <w:r>
          <w:t xml:space="preserve">and </w:t>
        </w:r>
      </w:ins>
      <w:r>
        <w:rPr>
          <w:i/>
          <w:iCs/>
        </w:rPr>
        <w:t>Pinus sylvestris L.</w:t>
      </w:r>
      <w:r>
        <w:t xml:space="preserve"> The same set of species was used at all 200 sites. Two models included their standard set of species for the simulations, which is much larger (i.e., </w:t>
      </w:r>
      <w:proofErr w:type="spellStart"/>
      <w:r>
        <w:t>ForClim</w:t>
      </w:r>
      <w:proofErr w:type="spellEnd"/>
      <w:r>
        <w:t xml:space="preserve"> 1, </w:t>
      </w:r>
      <w:proofErr w:type="spellStart"/>
      <w:r>
        <w:t>ForClim</w:t>
      </w:r>
      <w:proofErr w:type="spellEnd"/>
      <w:r>
        <w:t xml:space="preserve"> 11, </w:t>
      </w:r>
      <w:proofErr w:type="spellStart"/>
      <w:r>
        <w:t>TreeMig</w:t>
      </w:r>
      <w:proofErr w:type="spellEnd"/>
      <w:del w:id="236" w:author="revision" w:date="2023-10-30T09:08:00Z">
        <w:r>
          <w:delText>).</w:delText>
        </w:r>
      </w:del>
      <w:ins w:id="237" w:author="revision" w:date="2023-10-30T09:08:00Z">
        <w:r>
          <w:t xml:space="preserve">), and the species simulated beyond the eleven species were lumped in a category </w:t>
        </w:r>
        <w:proofErr w:type="gramStart"/>
        <w:r>
          <w:t>“others”</w:t>
        </w:r>
        <w:proofErr w:type="gramEnd"/>
        <w:r>
          <w:t>.</w:t>
        </w:r>
      </w:ins>
      <w:r>
        <w:t xml:space="preserve"> In three models, fewer than these eleven species were simulated (4C, </w:t>
      </w:r>
      <w:proofErr w:type="spellStart"/>
      <w:r>
        <w:t>xComp</w:t>
      </w:r>
      <w:proofErr w:type="spellEnd"/>
      <w:r>
        <w:t>, LPJ-GUESS) (Table @ref(</w:t>
      </w:r>
      <w:proofErr w:type="gramStart"/>
      <w:r>
        <w:t>tab:tableModels</w:t>
      </w:r>
      <w:proofErr w:type="gramEnd"/>
      <w:r>
        <w:t xml:space="preserve">)). In 4C only </w:t>
      </w:r>
      <w:r>
        <w:rPr>
          <w:i/>
          <w:iCs/>
        </w:rPr>
        <w:t>Fagus sylvatica</w:t>
      </w:r>
      <w:r>
        <w:t xml:space="preserve">, </w:t>
      </w:r>
      <w:proofErr w:type="spellStart"/>
      <w:r>
        <w:rPr>
          <w:i/>
          <w:iCs/>
        </w:rPr>
        <w:t>Picea</w:t>
      </w:r>
      <w:proofErr w:type="spellEnd"/>
      <w:r>
        <w:rPr>
          <w:i/>
          <w:iCs/>
        </w:rPr>
        <w:t xml:space="preserve"> </w:t>
      </w:r>
      <w:proofErr w:type="spellStart"/>
      <w:r>
        <w:rPr>
          <w:i/>
          <w:iCs/>
        </w:rPr>
        <w:t>abies</w:t>
      </w:r>
      <w:proofErr w:type="spellEnd"/>
      <w:r>
        <w:t xml:space="preserve">, </w:t>
      </w:r>
      <w:r>
        <w:rPr>
          <w:i/>
          <w:iCs/>
        </w:rPr>
        <w:t>Betula</w:t>
      </w:r>
      <w:r>
        <w:t xml:space="preserve"> spp., </w:t>
      </w:r>
      <w:r>
        <w:rPr>
          <w:i/>
          <w:iCs/>
        </w:rPr>
        <w:t>Quercus</w:t>
      </w:r>
      <w:r>
        <w:t xml:space="preserve"> spp. and </w:t>
      </w:r>
      <w:r>
        <w:rPr>
          <w:i/>
          <w:iCs/>
        </w:rPr>
        <w:t>Pinus sylvestris</w:t>
      </w:r>
      <w:r>
        <w:t xml:space="preserve"> are </w:t>
      </w:r>
      <w:proofErr w:type="spellStart"/>
      <w:r>
        <w:t>parameterised</w:t>
      </w:r>
      <w:proofErr w:type="spellEnd"/>
      <w:r>
        <w:t xml:space="preserve">. </w:t>
      </w:r>
      <w:proofErr w:type="spellStart"/>
      <w:r>
        <w:t>xComp</w:t>
      </w:r>
      <w:proofErr w:type="spellEnd"/>
      <w:r>
        <w:t xml:space="preserve"> simulations did not consider </w:t>
      </w:r>
      <w:r>
        <w:rPr>
          <w:i/>
          <w:iCs/>
        </w:rPr>
        <w:t>Fraxinus excelsior</w:t>
      </w:r>
      <w:r>
        <w:t xml:space="preserve"> due to a </w:t>
      </w:r>
      <w:del w:id="238" w:author="revision" w:date="2023-10-30T09:08:00Z">
        <w:r>
          <w:delText>depreciated</w:delText>
        </w:r>
      </w:del>
      <w:ins w:id="239" w:author="revision" w:date="2023-10-30T09:08:00Z">
        <w:r>
          <w:t>deprecated</w:t>
        </w:r>
      </w:ins>
      <w:r>
        <w:t xml:space="preserve"> species </w:t>
      </w:r>
      <w:proofErr w:type="spellStart"/>
      <w:r>
        <w:t>parameterisation</w:t>
      </w:r>
      <w:proofErr w:type="spellEnd"/>
      <w:r>
        <w:t xml:space="preserve">. In LPJ-GUESS, </w:t>
      </w:r>
      <w:r>
        <w:rPr>
          <w:i/>
          <w:iCs/>
        </w:rPr>
        <w:t>Acer pseudoplatanus</w:t>
      </w:r>
      <w:r>
        <w:t xml:space="preserve"> and </w:t>
      </w:r>
      <w:r>
        <w:rPr>
          <w:i/>
          <w:iCs/>
        </w:rPr>
        <w:t xml:space="preserve">Alnus </w:t>
      </w:r>
      <w:proofErr w:type="spellStart"/>
      <w:r>
        <w:rPr>
          <w:i/>
          <w:iCs/>
        </w:rPr>
        <w:t>glutinosa</w:t>
      </w:r>
      <w:proofErr w:type="spellEnd"/>
      <w:r>
        <w:t xml:space="preserve"> are not parameterized and therefore these species could not be included in the simulation. Finally, the model aDGVM2 does not simulate individual species. Rather, community assembly processes and trait filtering generate plant communities that are adjusted to the </w:t>
      </w:r>
      <w:ins w:id="240" w:author="revision" w:date="2023-10-30T09:08:00Z">
        <w:r>
          <w:t xml:space="preserve">local </w:t>
        </w:r>
      </w:ins>
      <w:r>
        <w:t>biotic and abiotic conditions, and the simulated plants can be classified into ecological strategies based on their trait values in a post-processing step.</w:t>
      </w:r>
    </w:p>
    <w:p w14:paraId="2E34E87D" w14:textId="6A8322F8" w:rsidR="00CF56CB" w:rsidRDefault="00000000">
      <w:pPr>
        <w:pStyle w:val="BodyText"/>
      </w:pPr>
      <w:r>
        <w:lastRenderedPageBreak/>
        <w:t xml:space="preserve">Each of the models reported the </w:t>
      </w:r>
      <w:del w:id="241" w:author="revision" w:date="2023-10-30T09:08:00Z">
        <w:r>
          <w:delText>regeneration number</w:delText>
        </w:r>
      </w:del>
      <w:ins w:id="242" w:author="revision" w:date="2023-10-30T09:08:00Z">
        <w:r>
          <w:t>number of new trees crossing the two diameter thresholds</w:t>
        </w:r>
      </w:ins>
      <w:r>
        <w:t xml:space="preserve"> by sampling 200 times in a 10-year interval for each species and per ha for each of the 200 sites. Multiple samples per site were used to better understand the simulated variation within each site. This was done using different strategies, depending on the model, including (1) sampling simulated data from the same 1 ha plot in the equilibrium over time, (2) sampling several 1 ha plots from the simulated forest at one specific point in time (in the equilibrium) or (3) a combination of (1) and (2). This resulted in 880,000 observations per model that simulated the 11 species included in the protocol (200 sites, 200 samples per site, 11 species and two diameter thresholds). For the models that simulated additional species, their regeneration rates were aggregated as “others”.</w:t>
      </w:r>
    </w:p>
    <w:p w14:paraId="3EC7BDC8" w14:textId="43E185DF" w:rsidR="00CF56CB" w:rsidRDefault="00000000">
      <w:pPr>
        <w:pStyle w:val="BodyText"/>
      </w:pPr>
      <w:r>
        <w:t xml:space="preserve">Two models did not provide results from all the simulated samples or sites to avoid unrealistic results, as follows. In the model 4C, a threshold of a maximum basal area of 90 </w:t>
      </w:r>
      <m:oMath>
        <m:sSup>
          <m:sSupPr>
            <m:ctrlPr>
              <w:rPr>
                <w:rFonts w:ascii="Cambria Math" w:hAnsi="Cambria Math"/>
              </w:rPr>
            </m:ctrlPr>
          </m:sSupPr>
          <m:e>
            <m:r>
              <w:rPr>
                <w:rFonts w:ascii="Cambria Math" w:hAnsi="Cambria Math"/>
              </w:rPr>
              <m:t>m</m:t>
            </m:r>
          </m:e>
          <m:sup>
            <m:r>
              <w:rPr>
                <w:rFonts w:ascii="Cambria Math" w:hAnsi="Cambria Math"/>
              </w:rPr>
              <m:t>2</m:t>
            </m:r>
          </m:sup>
        </m:sSup>
        <m:r>
          <w:rPr>
            <w:rFonts w:ascii="Cambria Math" w:hAnsi="Cambria Math"/>
          </w:rPr>
          <m:t>h</m:t>
        </m:r>
        <m:sSup>
          <m:sSupPr>
            <m:ctrlPr>
              <w:rPr>
                <w:rFonts w:ascii="Cambria Math" w:hAnsi="Cambria Math"/>
              </w:rPr>
            </m:ctrlPr>
          </m:sSupPr>
          <m:e>
            <m:r>
              <w:rPr>
                <w:rFonts w:ascii="Cambria Math" w:hAnsi="Cambria Math"/>
              </w:rPr>
              <m:t>a</m:t>
            </m:r>
          </m:e>
          <m:sup>
            <m:r>
              <m:rPr>
                <m:sty m:val="p"/>
              </m:rPr>
              <w:rPr>
                <w:rFonts w:ascii="Cambria Math" w:hAnsi="Cambria Math"/>
              </w:rPr>
              <m:t>-</m:t>
            </m:r>
            <m:r>
              <w:rPr>
                <w:rFonts w:ascii="Cambria Math" w:hAnsi="Cambria Math"/>
              </w:rPr>
              <m:t>1</m:t>
            </m:r>
          </m:sup>
        </m:sSup>
      </m:oMath>
      <w:r>
        <w:t xml:space="preserve"> was used to avoid unrealistic stand basal area data, and therefore not all the samples and sites were reported. The reason for this is that 4C is not suitable for long-term simulations without management, due to misrepresentations in density-dependent mortality processes in long-term simulations and assumptions of tree geometry that lead to unrealistic single tree dimensions of very old individuals. LPJ-GUESS had 2% of the sample outputs without tree </w:t>
      </w:r>
      <w:del w:id="243" w:author="revision" w:date="2023-10-30T09:08:00Z">
        <w:r>
          <w:delText>regeneration</w:delText>
        </w:r>
      </w:del>
      <w:ins w:id="244" w:author="revision" w:date="2023-10-30T09:08:00Z">
        <w:r>
          <w:t>recruitment</w:t>
        </w:r>
      </w:ins>
      <w:r>
        <w:t>, and these were considered as zero stand basal area and zero regeneration for all the tree species simulated; one site produced grassland rather than a forest and was not included in the results.</w:t>
      </w:r>
    </w:p>
    <w:p w14:paraId="0FC8683E" w14:textId="77777777" w:rsidR="00CF56CB" w:rsidRDefault="00000000">
      <w:pPr>
        <w:pStyle w:val="Heading2"/>
      </w:pPr>
      <w:bookmarkStart w:id="245" w:name="data-analysis"/>
      <w:bookmarkEnd w:id="207"/>
      <w:r>
        <w:t>Data analysis</w:t>
      </w:r>
    </w:p>
    <w:p w14:paraId="1653CA0C" w14:textId="38D6C558" w:rsidR="00CF56CB" w:rsidRDefault="00000000">
      <w:pPr>
        <w:pStyle w:val="FirstParagraph"/>
      </w:pPr>
      <w:r>
        <w:t xml:space="preserve">The simulation results were analyzed regarding (1) </w:t>
      </w:r>
      <w:del w:id="246" w:author="revision" w:date="2023-10-30T09:08:00Z">
        <w:r>
          <w:delText>regeneration</w:delText>
        </w:r>
      </w:del>
      <w:ins w:id="247" w:author="revision" w:date="2023-10-30T09:08:00Z">
        <w:r>
          <w:t>recruitment</w:t>
        </w:r>
      </w:ins>
      <w:r>
        <w:t xml:space="preserve"> levels (i.e., ingrowth number per unit time and space), (2) </w:t>
      </w:r>
      <w:del w:id="248" w:author="revision" w:date="2023-10-30T09:08:00Z">
        <w:r>
          <w:delText>regeneration</w:delText>
        </w:r>
      </w:del>
      <w:ins w:id="249" w:author="revision" w:date="2023-10-30T09:08:00Z">
        <w:r>
          <w:t>recruitment</w:t>
        </w:r>
      </w:ins>
      <w:r>
        <w:t xml:space="preserve"> species diversity, (3) </w:t>
      </w:r>
      <w:del w:id="250" w:author="revision" w:date="2023-10-30T09:08:00Z">
        <w:r>
          <w:delText>regeneration</w:delText>
        </w:r>
      </w:del>
      <w:ins w:id="251" w:author="revision" w:date="2023-10-30T09:08:00Z">
        <w:r>
          <w:t>recruitment</w:t>
        </w:r>
      </w:ins>
      <w:r>
        <w:t xml:space="preserve"> mortality, (4) the relationship between model performance and model traits, and (5) ingrowth gradients along the regeneration niches. We evaluated species diversity across the models and in relation to the observed data by calculating the Shannon index </w:t>
      </w:r>
      <m:oMath>
        <m:r>
          <w:rPr>
            <w:rFonts w:ascii="Cambria Math" w:hAnsi="Cambria Math"/>
          </w:rPr>
          <m:t>H</m:t>
        </m:r>
      </m:oMath>
      <w:r>
        <w:t xml:space="preserve"> based on the relative proportion of the species in terms of basal area. It was calculated for the regeneration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R</m:t>
                </m:r>
              </m:e>
              <m:sub>
                <m:r>
                  <w:rPr>
                    <w:rFonts w:ascii="Cambria Math" w:hAnsi="Cambria Math"/>
                  </w:rPr>
                  <m:t>n</m:t>
                </m:r>
              </m:sub>
            </m:sSub>
          </m:sub>
        </m:sSub>
      </m:oMath>
      <w:r>
        <w:t>) (</w:t>
      </w:r>
      <w:proofErr w:type="gramStart"/>
      <w:r>
        <w:t>Equation )</w:t>
      </w:r>
      <w:proofErr w:type="gramEnd"/>
      <w:r>
        <w:t xml:space="preserve"> and at the stand level (</w:t>
      </w:r>
      <m:oMath>
        <m:sSub>
          <m:sSubPr>
            <m:ctrlPr>
              <w:rPr>
                <w:rFonts w:ascii="Cambria Math" w:hAnsi="Cambria Math"/>
              </w:rPr>
            </m:ctrlPr>
          </m:sSubPr>
          <m:e>
            <m:r>
              <w:rPr>
                <w:rFonts w:ascii="Cambria Math" w:hAnsi="Cambria Math"/>
              </w:rPr>
              <m:t>H</m:t>
            </m:r>
          </m:e>
          <m:sub>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s</m:t>
                </m:r>
              </m:sub>
            </m:sSub>
          </m:sub>
        </m:sSub>
      </m:oMath>
      <w:r>
        <w:t>) (Equation ). The higher the value of the index, the higher the species diversity at a particular site and sample.</w:t>
      </w:r>
    </w:p>
    <w:p w14:paraId="277AF8B1" w14:textId="7A56BC65" w:rsidR="00CF56CB" w:rsidRDefault="00000000">
      <w:pPr>
        <w:pStyle w:val="BodyText"/>
      </w:pPr>
      <w:r>
        <w:t xml:space="preserve">where </w:t>
      </w:r>
      <m:oMath>
        <m:r>
          <w:rPr>
            <w:rFonts w:ascii="Cambria Math" w:hAnsi="Cambria Math"/>
          </w:rPr>
          <m:t>s</m:t>
        </m:r>
      </m:oMath>
      <w:r>
        <w:t xml:space="preserve"> is the total number of species present </w:t>
      </w:r>
      <w:del w:id="252" w:author="revision" w:date="2023-10-30T09:08:00Z">
        <w:r>
          <w:delText xml:space="preserve">and </w:delText>
        </w:r>
      </w:del>
      <w:r>
        <w:t xml:space="preserve">that have a basal area larger than zero in sample </w:t>
      </w:r>
      <m:oMath>
        <m:r>
          <w:rPr>
            <w:rFonts w:ascii="Cambria Math" w:hAnsi="Cambria Math"/>
          </w:rPr>
          <m:t>n</m:t>
        </m:r>
      </m:oMath>
      <w:r>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R</m:t>
                </m:r>
              </m:e>
              <m:sub>
                <m:r>
                  <w:rPr>
                    <w:rFonts w:ascii="Cambria Math" w:hAnsi="Cambria Math"/>
                  </w:rPr>
                  <m:t>n</m:t>
                </m:r>
                <m:r>
                  <m:rPr>
                    <m:sty m:val="p"/>
                  </m:rPr>
                  <w:rPr>
                    <w:rFonts w:ascii="Cambria Math" w:hAnsi="Cambria Math"/>
                  </w:rPr>
                  <m:t>,</m:t>
                </m:r>
                <m:r>
                  <w:rPr>
                    <w:rFonts w:ascii="Cambria Math" w:hAnsi="Cambria Math"/>
                  </w:rPr>
                  <m:t>i</m:t>
                </m:r>
              </m:sub>
            </m:sSub>
          </m:sub>
        </m:sSub>
      </m:oMath>
      <w:r>
        <w:t xml:space="preserve"> is the proportion of species </w:t>
      </w:r>
      <m:oMath>
        <m:r>
          <w:rPr>
            <w:rFonts w:ascii="Cambria Math" w:hAnsi="Cambria Math"/>
          </w:rPr>
          <m:t>i</m:t>
        </m:r>
      </m:oMath>
      <w:r>
        <w:t xml:space="preserve"> in sample </w:t>
      </w:r>
      <m:oMath>
        <m:r>
          <w:rPr>
            <w:rFonts w:ascii="Cambria Math" w:hAnsi="Cambria Math"/>
          </w:rPr>
          <m:t>n</m:t>
        </m:r>
      </m:oMath>
      <w:r>
        <w:t xml:space="preserve"> calculated as the regeneration basal area (</w:t>
      </w:r>
      <m:oMath>
        <m:sSub>
          <m:sSubPr>
            <m:ctrlPr>
              <w:rPr>
                <w:rFonts w:ascii="Cambria Math" w:hAnsi="Cambria Math"/>
              </w:rPr>
            </m:ctrlPr>
          </m:sSubPr>
          <m:e>
            <m:r>
              <w:rPr>
                <w:rFonts w:ascii="Cambria Math" w:hAnsi="Cambria Math"/>
              </w:rPr>
              <m:t>r</m:t>
            </m:r>
          </m:e>
          <m:sub>
            <m:r>
              <w:rPr>
                <w:rFonts w:ascii="Cambria Math" w:hAnsi="Cambria Math"/>
              </w:rPr>
              <m:t>B</m:t>
            </m:r>
            <m:sSub>
              <m:sSubPr>
                <m:ctrlPr>
                  <w:rPr>
                    <w:rFonts w:ascii="Cambria Math" w:hAnsi="Cambria Math"/>
                  </w:rPr>
                </m:ctrlPr>
              </m:sSubPr>
              <m:e>
                <m:r>
                  <w:rPr>
                    <w:rFonts w:ascii="Cambria Math" w:hAnsi="Cambria Math"/>
                  </w:rPr>
                  <m:t>A</m:t>
                </m:r>
              </m:e>
              <m:sub>
                <m:r>
                  <w:rPr>
                    <w:rFonts w:ascii="Cambria Math" w:hAnsi="Cambria Math"/>
                  </w:rPr>
                  <m:t>n</m:t>
                </m:r>
                <m:r>
                  <m:rPr>
                    <m:sty m:val="p"/>
                  </m:rPr>
                  <w:rPr>
                    <w:rFonts w:ascii="Cambria Math" w:hAnsi="Cambria Math"/>
                  </w:rPr>
                  <m:t>,</m:t>
                </m:r>
                <m:r>
                  <w:rPr>
                    <w:rFonts w:ascii="Cambria Math" w:hAnsi="Cambria Math"/>
                  </w:rPr>
                  <m:t>i</m:t>
                </m:r>
              </m:sub>
            </m:sSub>
          </m:sub>
        </m:sSub>
      </m:oMath>
      <w:r>
        <w:t xml:space="preserve">) for that species </w:t>
      </w:r>
      <m:oMath>
        <m:r>
          <w:rPr>
            <w:rFonts w:ascii="Cambria Math" w:hAnsi="Cambria Math"/>
          </w:rPr>
          <m:t>i</m:t>
        </m:r>
      </m:oMath>
      <w:r>
        <w:t xml:space="preserve"> relative to total recruited basal area (</w:t>
      </w:r>
      <m:oMath>
        <m:r>
          <w:rPr>
            <w:rFonts w:ascii="Cambria Math" w:hAnsi="Cambria Math"/>
          </w:rPr>
          <m:t>Total</m:t>
        </m:r>
        <m:sSub>
          <m:sSubPr>
            <m:ctrlPr>
              <w:rPr>
                <w:rFonts w:ascii="Cambria Math" w:hAnsi="Cambria Math"/>
              </w:rPr>
            </m:ctrlPr>
          </m:sSubPr>
          <m:e>
            <m:r>
              <w:rPr>
                <w:rFonts w:ascii="Cambria Math" w:hAnsi="Cambria Math"/>
              </w:rPr>
              <m:t>R</m:t>
            </m:r>
          </m:e>
          <m:sub>
            <m:r>
              <w:rPr>
                <w:rFonts w:ascii="Cambria Math" w:hAnsi="Cambria Math"/>
              </w:rPr>
              <m:t>B</m:t>
            </m:r>
            <m:sSub>
              <m:sSubPr>
                <m:ctrlPr>
                  <w:rPr>
                    <w:rFonts w:ascii="Cambria Math" w:hAnsi="Cambria Math"/>
                  </w:rPr>
                </m:ctrlPr>
              </m:sSubPr>
              <m:e>
                <m:r>
                  <w:rPr>
                    <w:rFonts w:ascii="Cambria Math" w:hAnsi="Cambria Math"/>
                  </w:rPr>
                  <m:t>A</m:t>
                </m:r>
              </m:e>
              <m:sub>
                <m:r>
                  <w:rPr>
                    <w:rFonts w:ascii="Cambria Math" w:hAnsi="Cambria Math"/>
                  </w:rPr>
                  <m:t>n</m:t>
                </m:r>
              </m:sub>
            </m:sSub>
          </m:sub>
        </m:sSub>
      </m:oMath>
      <w:r>
        <w:t xml:space="preserve">) of the sample </w:t>
      </w:r>
      <m:oMath>
        <m:r>
          <w:rPr>
            <w:rFonts w:ascii="Cambria Math" w:hAnsi="Cambria Math"/>
          </w:rPr>
          <m:t>n</m:t>
        </m:r>
      </m:oMath>
      <w:r>
        <w:t xml:space="preserve">; </w:t>
      </w:r>
      <m:oMath>
        <m:sSub>
          <m:sSubPr>
            <m:ctrlPr>
              <w:rPr>
                <w:rFonts w:ascii="Cambria Math" w:hAnsi="Cambria Math"/>
              </w:rPr>
            </m:ctrlPr>
          </m:sSubPr>
          <m:e>
            <m:r>
              <w:rPr>
                <w:rFonts w:ascii="Cambria Math" w:hAnsi="Cambria Math"/>
              </w:rPr>
              <m:t>p</m:t>
            </m:r>
          </m:e>
          <m:sub>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m:t>
                </m:r>
                <m:r>
                  <w:rPr>
                    <w:rFonts w:ascii="Cambria Math" w:hAnsi="Cambria Math"/>
                  </w:rPr>
                  <m:t>i</m:t>
                </m:r>
              </m:sub>
            </m:sSub>
          </m:sub>
        </m:sSub>
      </m:oMath>
      <w:r>
        <w:t xml:space="preserve"> is the proportion of species </w:t>
      </w:r>
      <m:oMath>
        <m:r>
          <w:rPr>
            <w:rFonts w:ascii="Cambria Math" w:hAnsi="Cambria Math"/>
          </w:rPr>
          <m:t>i</m:t>
        </m:r>
      </m:oMath>
      <w:r>
        <w:t xml:space="preserve"> calculated as the basal area of all trees (</w:t>
      </w:r>
      <m:oMath>
        <m:r>
          <w:rPr>
            <w:rFonts w:ascii="Cambria Math" w:hAnsi="Cambria Math"/>
          </w:rPr>
          <m:t>B</m:t>
        </m:r>
        <m:sSub>
          <m:sSubPr>
            <m:ctrlPr>
              <w:rPr>
                <w:rFonts w:ascii="Cambria Math" w:hAnsi="Cambria Math"/>
              </w:rPr>
            </m:ctrlPr>
          </m:sSubPr>
          <m:e>
            <m:r>
              <w:rPr>
                <w:rFonts w:ascii="Cambria Math" w:hAnsi="Cambria Math"/>
              </w:rPr>
              <m:t>A</m:t>
            </m:r>
          </m:e>
          <m:sub>
            <m:r>
              <w:rPr>
                <w:rFonts w:ascii="Cambria Math" w:hAnsi="Cambria Math"/>
              </w:rPr>
              <m:t>n</m:t>
            </m:r>
            <m:r>
              <m:rPr>
                <m:sty m:val="p"/>
              </m:rPr>
              <w:rPr>
                <w:rFonts w:ascii="Cambria Math" w:hAnsi="Cambria Math"/>
              </w:rPr>
              <m:t>,</m:t>
            </m:r>
            <m:r>
              <w:rPr>
                <w:rFonts w:ascii="Cambria Math" w:hAnsi="Cambria Math"/>
              </w:rPr>
              <m:t>i</m:t>
            </m:r>
          </m:sub>
        </m:sSub>
      </m:oMath>
      <w:r>
        <w:t xml:space="preserve">) of that species </w:t>
      </w:r>
      <m:oMath>
        <m:r>
          <w:rPr>
            <w:rFonts w:ascii="Cambria Math" w:hAnsi="Cambria Math"/>
          </w:rPr>
          <m:t>i</m:t>
        </m:r>
      </m:oMath>
      <w:r>
        <w:t xml:space="preserve"> relative to total basal area (</w:t>
      </w:r>
      <m:oMath>
        <m:r>
          <w:del w:id="253" w:author="revision" w:date="2023-10-30T09:08:00Z">
            <w:rPr>
              <w:rFonts w:ascii="Cambria Math" w:hAnsi="Cambria Math"/>
            </w:rPr>
            <m:t>Total</m:t>
          </w:del>
        </m:r>
        <m:sSub>
          <m:sSubPr>
            <m:ctrlPr>
              <w:del w:id="254" w:author="revision" w:date="2023-10-30T09:08:00Z">
                <w:rPr>
                  <w:rFonts w:ascii="Cambria Math" w:hAnsi="Cambria Math"/>
                </w:rPr>
              </w:del>
            </m:ctrlPr>
          </m:sSubPr>
          <m:e>
            <m:r>
              <w:del w:id="255" w:author="revision" w:date="2023-10-30T09:08:00Z">
                <w:rPr>
                  <w:rFonts w:ascii="Cambria Math" w:hAnsi="Cambria Math"/>
                </w:rPr>
                <m:t>R</m:t>
              </w:del>
            </m:r>
          </m:e>
          <m:sub>
            <m:r>
              <w:del w:id="256" w:author="revision" w:date="2023-10-30T09:08:00Z">
                <w:rPr>
                  <w:rFonts w:ascii="Cambria Math" w:hAnsi="Cambria Math"/>
                </w:rPr>
                <m:t>B</m:t>
              </w:del>
            </m:r>
            <m:sSub>
              <m:sSubPr>
                <m:ctrlPr>
                  <w:del w:id="257" w:author="revision" w:date="2023-10-30T09:08:00Z">
                    <w:rPr>
                      <w:rFonts w:ascii="Cambria Math" w:hAnsi="Cambria Math"/>
                    </w:rPr>
                  </w:del>
                </m:ctrlPr>
              </m:sSubPr>
              <m:e>
                <m:r>
                  <w:del w:id="258" w:author="revision" w:date="2023-10-30T09:08:00Z">
                    <w:rPr>
                      <w:rFonts w:ascii="Cambria Math" w:hAnsi="Cambria Math"/>
                    </w:rPr>
                    <m:t>A</m:t>
                  </w:del>
                </m:r>
              </m:e>
              <m:sub>
                <m:r>
                  <w:del w:id="259" w:author="revision" w:date="2023-10-30T09:08:00Z">
                    <w:rPr>
                      <w:rFonts w:ascii="Cambria Math" w:hAnsi="Cambria Math"/>
                    </w:rPr>
                    <m:t>n</m:t>
                  </w:del>
                </m:r>
              </m:sub>
            </m:sSub>
          </m:sub>
        </m:sSub>
        <m:r>
          <w:ins w:id="260" w:author="revision" w:date="2023-10-30T09:08:00Z">
            <w:rPr>
              <w:rFonts w:ascii="Cambria Math" w:hAnsi="Cambria Math"/>
            </w:rPr>
            <m:t>Tota</m:t>
          </w:ins>
        </m:r>
        <m:sSub>
          <m:sSubPr>
            <m:ctrlPr>
              <w:ins w:id="261" w:author="revision" w:date="2023-10-30T09:08:00Z">
                <w:rPr>
                  <w:rFonts w:ascii="Cambria Math" w:hAnsi="Cambria Math"/>
                </w:rPr>
              </w:ins>
            </m:ctrlPr>
          </m:sSubPr>
          <m:e>
            <m:r>
              <w:ins w:id="262" w:author="revision" w:date="2023-10-30T09:08:00Z">
                <w:rPr>
                  <w:rFonts w:ascii="Cambria Math" w:hAnsi="Cambria Math"/>
                </w:rPr>
                <m:t>l</m:t>
              </w:ins>
            </m:r>
          </m:e>
          <m:sub>
            <m:r>
              <w:ins w:id="263" w:author="revision" w:date="2023-10-30T09:08:00Z">
                <w:rPr>
                  <w:rFonts w:ascii="Cambria Math" w:hAnsi="Cambria Math"/>
                </w:rPr>
                <m:t>B</m:t>
              </w:ins>
            </m:r>
            <m:sSub>
              <m:sSubPr>
                <m:ctrlPr>
                  <w:ins w:id="264" w:author="revision" w:date="2023-10-30T09:08:00Z">
                    <w:rPr>
                      <w:rFonts w:ascii="Cambria Math" w:hAnsi="Cambria Math"/>
                    </w:rPr>
                  </w:ins>
                </m:ctrlPr>
              </m:sSubPr>
              <m:e>
                <m:r>
                  <w:ins w:id="265" w:author="revision" w:date="2023-10-30T09:08:00Z">
                    <w:rPr>
                      <w:rFonts w:ascii="Cambria Math" w:hAnsi="Cambria Math"/>
                    </w:rPr>
                    <m:t>A</m:t>
                  </w:ins>
                </m:r>
              </m:e>
              <m:sub>
                <m:r>
                  <w:ins w:id="266" w:author="revision" w:date="2023-10-30T09:08:00Z">
                    <w:rPr>
                      <w:rFonts w:ascii="Cambria Math" w:hAnsi="Cambria Math"/>
                    </w:rPr>
                    <m:t>n</m:t>
                  </w:ins>
                </m:r>
              </m:sub>
            </m:sSub>
          </m:sub>
        </m:sSub>
      </m:oMath>
      <w:r>
        <w:t xml:space="preserve">) of the sample </w:t>
      </w:r>
      <m:oMath>
        <m:r>
          <w:rPr>
            <w:rFonts w:ascii="Cambria Math" w:hAnsi="Cambria Math"/>
          </w:rPr>
          <m:t>n</m:t>
        </m:r>
      </m:oMath>
      <w:r>
        <w:t>. Species diversity was not assessed for aDGVM2 as this model does not simulate individual species.</w:t>
      </w:r>
    </w:p>
    <w:p w14:paraId="33A358F9" w14:textId="55792AD4" w:rsidR="00CF56CB" w:rsidRDefault="00000000">
      <w:pPr>
        <w:pStyle w:val="BodyText"/>
      </w:pPr>
      <w:r>
        <w:t xml:space="preserve">Mortality in tree </w:t>
      </w:r>
      <w:del w:id="267" w:author="revision" w:date="2023-10-30T09:08:00Z">
        <w:r>
          <w:delText>regeneration</w:delText>
        </w:r>
      </w:del>
      <w:ins w:id="268" w:author="revision" w:date="2023-10-30T09:08:00Z">
        <w:r>
          <w:t>recruitment</w:t>
        </w:r>
      </w:ins>
      <w:r>
        <w:t xml:space="preserve"> was assessed based on the ratio of </w:t>
      </w:r>
      <w:del w:id="269" w:author="revision" w:date="2023-10-30T09:08:00Z">
        <w:r>
          <w:delText>regeneration</w:delText>
        </w:r>
      </w:del>
      <w:ins w:id="270" w:author="revision" w:date="2023-10-30T09:08:00Z">
        <w:r>
          <w:t>recruitment</w:t>
        </w:r>
      </w:ins>
      <w:r>
        <w:t xml:space="preserve"> between the 7 and 10 cm diameter thresholds. We used the </w:t>
      </w:r>
      <w:proofErr w:type="spellStart"/>
      <w:r>
        <w:t>Reineke</w:t>
      </w:r>
      <w:proofErr w:type="spellEnd"/>
      <w:r>
        <w:t xml:space="preserve"> self-thinning rule (</w:t>
      </w:r>
      <w:proofErr w:type="spellStart"/>
      <w:r>
        <w:fldChar w:fldCharType="begin"/>
      </w:r>
      <w:r>
        <w:instrText>HYPERLINK \l "ref-reineke1933" \h</w:instrText>
      </w:r>
      <w:r>
        <w:fldChar w:fldCharType="separate"/>
      </w:r>
      <w:r>
        <w:rPr>
          <w:rStyle w:val="Hyperlink"/>
        </w:rPr>
        <w:t>Reineke</w:t>
      </w:r>
      <w:proofErr w:type="spellEnd"/>
      <w:r>
        <w:rPr>
          <w:rStyle w:val="Hyperlink"/>
        </w:rPr>
        <w:t xml:space="preserve"> 1933</w:t>
      </w:r>
      <w:r>
        <w:rPr>
          <w:rStyle w:val="Hyperlink"/>
        </w:rPr>
        <w:fldChar w:fldCharType="end"/>
      </w:r>
      <w:r>
        <w:t xml:space="preserve">; </w:t>
      </w:r>
      <w:hyperlink w:anchor="ref-pretzsch2005">
        <w:r>
          <w:rPr>
            <w:rStyle w:val="Hyperlink"/>
          </w:rPr>
          <w:t xml:space="preserve">Hans </w:t>
        </w:r>
        <w:proofErr w:type="spellStart"/>
        <w:r>
          <w:rPr>
            <w:rStyle w:val="Hyperlink"/>
          </w:rPr>
          <w:t>Pretzsch</w:t>
        </w:r>
        <w:proofErr w:type="spellEnd"/>
        <w:r>
          <w:rPr>
            <w:rStyle w:val="Hyperlink"/>
          </w:rPr>
          <w:t xml:space="preserve"> and </w:t>
        </w:r>
        <w:proofErr w:type="spellStart"/>
        <w:r>
          <w:rPr>
            <w:rStyle w:val="Hyperlink"/>
          </w:rPr>
          <w:t>Biber</w:t>
        </w:r>
        <w:proofErr w:type="spellEnd"/>
        <w:r>
          <w:rPr>
            <w:rStyle w:val="Hyperlink"/>
          </w:rPr>
          <w:t xml:space="preserve"> 2003</w:t>
        </w:r>
      </w:hyperlink>
      <w:r>
        <w:t xml:space="preserve">) as a reference to estimate whether the ratio of </w:t>
      </w:r>
      <w:del w:id="271" w:author="revision" w:date="2023-10-30T09:08:00Z">
        <w:r>
          <w:delText>regeneration</w:delText>
        </w:r>
      </w:del>
      <w:ins w:id="272" w:author="revision" w:date="2023-10-30T09:08:00Z">
        <w:r>
          <w:t>recruitment</w:t>
        </w:r>
      </w:ins>
      <w:r>
        <w:t xml:space="preserve"> between </w:t>
      </w:r>
      <w:del w:id="273" w:author="revision" w:date="2023-10-30T09:08:00Z">
        <w:r>
          <w:delText>the 7 and 10 cm diameter</w:delText>
        </w:r>
      </w:del>
      <w:ins w:id="274" w:author="revision" w:date="2023-10-30T09:08:00Z">
        <w:r>
          <w:t>these two</w:t>
        </w:r>
      </w:ins>
      <w:r>
        <w:t xml:space="preserve"> thresholds </w:t>
      </w:r>
      <w:del w:id="275" w:author="revision" w:date="2023-10-30T09:08:00Z">
        <w:r>
          <w:delText>were</w:delText>
        </w:r>
      </w:del>
      <w:ins w:id="276" w:author="revision" w:date="2023-10-30T09:08:00Z">
        <w:r>
          <w:t>was</w:t>
        </w:r>
      </w:ins>
      <w:r>
        <w:t xml:space="preserve"> above or below the expected theoretical rate. The </w:t>
      </w:r>
      <w:proofErr w:type="spellStart"/>
      <w:r>
        <w:lastRenderedPageBreak/>
        <w:t>Reineke</w:t>
      </w:r>
      <w:proofErr w:type="spellEnd"/>
      <w:r>
        <w:t xml:space="preserve"> self-thinning rule is usually calculated for even-aged, single species stands and </w:t>
      </w:r>
      <w:del w:id="277" w:author="revision" w:date="2023-10-30T09:08:00Z">
        <w:r>
          <w:delText>assumes</w:delText>
        </w:r>
      </w:del>
      <w:ins w:id="278" w:author="revision" w:date="2023-10-30T09:08:00Z">
        <w:r>
          <w:t>is based on</w:t>
        </w:r>
      </w:ins>
      <w:r>
        <w:t xml:space="preserve"> a fixed relationship between the number of stems and the quadratic mean diameter in fully stocked pure stands. The value used in our comparisons was 1.77 (i.e., we expect stem numbers at 7 cm to be 77% higher than at 10 cm), calculated using </w:t>
      </w:r>
      <w:proofErr w:type="gramStart"/>
      <w:r>
        <w:t>Equation .</w:t>
      </w:r>
      <w:proofErr w:type="gramEnd"/>
    </w:p>
    <w:p w14:paraId="1C99048D" w14:textId="016DD28D" w:rsidR="00CF56CB" w:rsidRDefault="00000000">
      <w:pPr>
        <w:pStyle w:val="BodyText"/>
      </w:pPr>
      <w:r>
        <w:t xml:space="preserve">We assessed model performance in relation to model traits focusing on (1) model complexity as defined by Bugmann and </w:t>
      </w:r>
      <w:proofErr w:type="spellStart"/>
      <w:r>
        <w:t>Seidl</w:t>
      </w:r>
      <w:proofErr w:type="spellEnd"/>
      <w:r>
        <w:t xml:space="preserve"> (</w:t>
      </w:r>
      <w:hyperlink w:anchor="ref-bugmann2022">
        <w:r>
          <w:rPr>
            <w:rStyle w:val="Hyperlink"/>
          </w:rPr>
          <w:t>2022</w:t>
        </w:r>
      </w:hyperlink>
      <w:r>
        <w:t>), (2) model type (empirical or process</w:t>
      </w:r>
      <w:del w:id="279" w:author="revision" w:date="2023-10-30T09:08:00Z">
        <w:r>
          <w:delText xml:space="preserve"> </w:delText>
        </w:r>
      </w:del>
      <w:ins w:id="280" w:author="revision" w:date="2023-10-30T09:08:00Z">
        <w:r>
          <w:t>-</w:t>
        </w:r>
      </w:ins>
      <w:r>
        <w:t xml:space="preserve">based), (3) the presence or absence of a canopy feedback for regeneration, and (4) the scale of application of the model (stand, landscape or global). We tested for significant differences </w:t>
      </w:r>
      <w:del w:id="281" w:author="revision" w:date="2023-10-30T09:08:00Z">
        <w:r>
          <w:delText>using two-sided t-tests by considering each of these model features regarding the observed and simulated regeneration levels and species diversity, respectively</w:delText>
        </w:r>
      </w:del>
      <w:ins w:id="282" w:author="revision" w:date="2023-10-30T09:08:00Z">
        <w:r>
          <w:t xml:space="preserve">between simulated and observed values of the recruitment levels and species diversity by using t-tests with a correction for multiple testing. Note that the t-tests does not present conclusive evidence for a </w:t>
        </w:r>
        <w:proofErr w:type="gramStart"/>
        <w:r>
          <w:t>specific hypotheses</w:t>
        </w:r>
        <w:proofErr w:type="gramEnd"/>
        <w:r>
          <w:t>, but rather facilitates managing the extensive number of comparisons discussed in our study</w:t>
        </w:r>
      </w:ins>
      <w:r>
        <w:t>.</w:t>
      </w:r>
    </w:p>
    <w:p w14:paraId="355062A0" w14:textId="5104DE9C" w:rsidR="00CF56CB" w:rsidRDefault="00000000">
      <w:pPr>
        <w:pStyle w:val="BodyText"/>
      </w:pPr>
      <w:r>
        <w:t xml:space="preserve">Total </w:t>
      </w:r>
      <w:del w:id="283" w:author="revision" w:date="2023-10-30T09:08:00Z">
        <w:r>
          <w:delText>regeneration</w:delText>
        </w:r>
      </w:del>
      <w:ins w:id="284" w:author="revision" w:date="2023-10-30T09:08:00Z">
        <w:r>
          <w:t>recruitment</w:t>
        </w:r>
      </w:ins>
      <w:r>
        <w:t xml:space="preserve"> and the regeneration niches of the individual species were evaluated across the </w:t>
      </w:r>
      <w:del w:id="285" w:author="revision" w:date="2023-10-30T09:08:00Z">
        <w:r>
          <w:delText xml:space="preserve">environmental </w:delText>
        </w:r>
      </w:del>
      <w:r>
        <w:t>gradients of light availability, temperature, and soil moisture</w:t>
      </w:r>
      <w:del w:id="286" w:author="revision" w:date="2023-10-30T09:08:00Z">
        <w:r>
          <w:delText>.</w:delText>
        </w:r>
      </w:del>
      <w:ins w:id="287" w:author="revision" w:date="2023-10-30T09:08:00Z">
        <w:r>
          <w:t xml:space="preserve"> as captured in the data.</w:t>
        </w:r>
      </w:ins>
      <w:r>
        <w:t xml:space="preserve"> Stand basal area (the basal area of all the trees in each sample </w:t>
      </w:r>
      <w:del w:id="288" w:author="revision" w:date="2023-10-30T09:08:00Z">
        <w:r>
          <w:delText>including tree regeneration</w:delText>
        </w:r>
      </w:del>
      <w:ins w:id="289" w:author="revision" w:date="2023-10-30T09:08:00Z">
        <w:r>
          <w:t>above the recruitment threshold</w:t>
        </w:r>
      </w:ins>
      <w:r>
        <w:t>) was used as a proxy for light availability at the forest floor, the annual degree-day sum (</w:t>
      </w:r>
      <w:hyperlink w:anchor="ref-allen1976">
        <w:r>
          <w:rPr>
            <w:rStyle w:val="Hyperlink"/>
          </w:rPr>
          <w:t>Allen 1976</w:t>
        </w:r>
      </w:hyperlink>
      <w:r>
        <w:t xml:space="preserve">; </w:t>
      </w:r>
      <w:hyperlink w:anchor="ref-fischlin1995">
        <w:proofErr w:type="spellStart"/>
        <w:r>
          <w:rPr>
            <w:rStyle w:val="Hyperlink"/>
          </w:rPr>
          <w:t>Fischlin</w:t>
        </w:r>
        <w:proofErr w:type="spellEnd"/>
        <w:r>
          <w:rPr>
            <w:rStyle w:val="Hyperlink"/>
          </w:rPr>
          <w:t xml:space="preserve">, Bugmann, and </w:t>
        </w:r>
        <w:proofErr w:type="spellStart"/>
        <w:r>
          <w:rPr>
            <w:rStyle w:val="Hyperlink"/>
          </w:rPr>
          <w:t>Gyalistras</w:t>
        </w:r>
        <w:proofErr w:type="spellEnd"/>
        <w:r>
          <w:rPr>
            <w:rStyle w:val="Hyperlink"/>
          </w:rPr>
          <w:t xml:space="preserve"> 1995</w:t>
        </w:r>
      </w:hyperlink>
      <w:r>
        <w:t>) as a proxy for growing season warmth, and the climatic water balance as a proxy for soil moisture (</w:t>
      </w:r>
      <w:proofErr w:type="spellStart"/>
      <w:r>
        <w:fldChar w:fldCharType="begin"/>
      </w:r>
      <w:r>
        <w:instrText>HYPERLINK \l "ref-speich2019" \h</w:instrText>
      </w:r>
      <w:r>
        <w:fldChar w:fldCharType="separate"/>
      </w:r>
      <w:r>
        <w:rPr>
          <w:rStyle w:val="Hyperlink"/>
        </w:rPr>
        <w:t>Speich</w:t>
      </w:r>
      <w:proofErr w:type="spellEnd"/>
      <w:r>
        <w:rPr>
          <w:rStyle w:val="Hyperlink"/>
        </w:rPr>
        <w:t xml:space="preserve"> 2019</w:t>
      </w:r>
      <w:r>
        <w:rPr>
          <w:rStyle w:val="Hyperlink"/>
        </w:rPr>
        <w:fldChar w:fldCharType="end"/>
      </w:r>
      <w:r>
        <w:t xml:space="preserve">). </w:t>
      </w:r>
      <w:del w:id="290" w:author="revision" w:date="2023-10-30T09:08:00Z">
        <w:r>
          <w:delText>Regeneration</w:delText>
        </w:r>
      </w:del>
      <w:ins w:id="291" w:author="revision" w:date="2023-10-30T09:08:00Z">
        <w:r>
          <w:t>Recruitment</w:t>
        </w:r>
      </w:ins>
      <w:r>
        <w:t xml:space="preserve"> values</w:t>
      </w:r>
      <w:ins w:id="292" w:author="revision" w:date="2023-10-30T09:08:00Z">
        <w:r>
          <w:t xml:space="preserve"> of each species</w:t>
        </w:r>
      </w:ins>
      <w:r>
        <w:t xml:space="preserve"> were calculated as the mean across the 200 samples per site. The observed data were modeled using a Generalized Additive Model (</w:t>
      </w:r>
      <w:hyperlink w:anchor="ref-wood2011">
        <w:r>
          <w:rPr>
            <w:rStyle w:val="Hyperlink"/>
          </w:rPr>
          <w:t>Wood 2011</w:t>
        </w:r>
      </w:hyperlink>
      <w:r>
        <w:t>) with a negative binomial distribution and restricted maximum likelihood to better understand the relationship between the environmental gradients and the levels of observed regeneration, relative to the simulation results per model.</w:t>
      </w:r>
    </w:p>
    <w:p w14:paraId="67E45FF3" w14:textId="42DCE6F4" w:rsidR="00CF56CB" w:rsidRDefault="00000000">
      <w:pPr>
        <w:pStyle w:val="BodyText"/>
      </w:pPr>
      <w:proofErr w:type="gramStart"/>
      <w:r>
        <w:t>In order to</w:t>
      </w:r>
      <w:proofErr w:type="gramEnd"/>
      <w:r>
        <w:t xml:space="preserve"> analyze the regeneration niches across the climatic gradients, we focused on five common tree species or genera: </w:t>
      </w:r>
      <w:r>
        <w:rPr>
          <w:i/>
          <w:iCs/>
        </w:rPr>
        <w:t>Abies alba</w:t>
      </w:r>
      <w:r>
        <w:t xml:space="preserve">, </w:t>
      </w:r>
      <w:r>
        <w:rPr>
          <w:i/>
          <w:iCs/>
        </w:rPr>
        <w:t>Fagus sylvatica</w:t>
      </w:r>
      <w:r>
        <w:t xml:space="preserve">, </w:t>
      </w:r>
      <w:proofErr w:type="spellStart"/>
      <w:r>
        <w:rPr>
          <w:i/>
          <w:iCs/>
        </w:rPr>
        <w:t>Picea</w:t>
      </w:r>
      <w:proofErr w:type="spellEnd"/>
      <w:r>
        <w:rPr>
          <w:i/>
          <w:iCs/>
        </w:rPr>
        <w:t xml:space="preserve"> </w:t>
      </w:r>
      <w:proofErr w:type="spellStart"/>
      <w:r>
        <w:rPr>
          <w:i/>
          <w:iCs/>
        </w:rPr>
        <w:t>abies</w:t>
      </w:r>
      <w:proofErr w:type="spellEnd"/>
      <w:r>
        <w:t xml:space="preserve">, </w:t>
      </w:r>
      <w:r>
        <w:rPr>
          <w:i/>
          <w:iCs/>
        </w:rPr>
        <w:t>Pinus sylvestris</w:t>
      </w:r>
      <w:r>
        <w:t xml:space="preserve">, and </w:t>
      </w:r>
      <w:r>
        <w:rPr>
          <w:i/>
          <w:iCs/>
        </w:rPr>
        <w:t>Quercus</w:t>
      </w:r>
      <w:r>
        <w:t xml:space="preserve"> spp. For these species, we calculated the share in the </w:t>
      </w:r>
      <w:del w:id="293" w:author="revision" w:date="2023-10-30T09:08:00Z">
        <w:r>
          <w:delText>regeneration</w:delText>
        </w:r>
      </w:del>
      <w:ins w:id="294" w:author="revision" w:date="2023-10-30T09:08:00Z">
        <w:r>
          <w:t>recruited</w:t>
        </w:r>
      </w:ins>
      <w:r>
        <w:t xml:space="preserve"> basal area per site</w:t>
      </w:r>
      <w:ins w:id="295" w:author="revision" w:date="2023-10-30T09:08:00Z">
        <w:r>
          <w:t>, where each site represents a part of the environmental space,</w:t>
        </w:r>
      </w:ins>
      <w:r>
        <w:t xml:space="preserve"> as the mean across the available samples per site:</w:t>
      </w:r>
    </w:p>
    <w:p w14:paraId="3F41E696" w14:textId="6161866E" w:rsidR="00CF56CB" w:rsidRDefault="00000000">
      <w:pPr>
        <w:pStyle w:val="BodyText"/>
      </w:pPr>
      <w:r>
        <w:t xml:space="preserve">where </w:t>
      </w:r>
      <m:oMath>
        <m:r>
          <w:rPr>
            <w:rFonts w:ascii="Cambria Math" w:hAnsi="Cambria Math"/>
          </w:rPr>
          <m:t>s</m:t>
        </m:r>
      </m:oMath>
      <w:r>
        <w:t xml:space="preserve"> is the total number of species simulated,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t</m:t>
            </m:r>
            <m:r>
              <m:rPr>
                <m:sty m:val="p"/>
              </m:rPr>
              <w:rPr>
                <w:rFonts w:ascii="Cambria Math" w:hAnsi="Cambria Math"/>
              </w:rPr>
              <m:t>,</m:t>
            </m:r>
            <m:r>
              <w:rPr>
                <w:rFonts w:ascii="Cambria Math" w:hAnsi="Cambria Math"/>
              </w:rPr>
              <m:t>i</m:t>
            </m:r>
          </m:sub>
        </m:sSub>
      </m:oMath>
      <w:r>
        <w:t xml:space="preserve"> is the mean basal area in the </w:t>
      </w:r>
      <w:del w:id="296" w:author="revision" w:date="2023-10-30T09:08:00Z">
        <w:r>
          <w:delText>regeneration</w:delText>
        </w:r>
      </w:del>
      <w:ins w:id="297" w:author="revision" w:date="2023-10-30T09:08:00Z">
        <w:r>
          <w:t>recruitment</w:t>
        </w:r>
      </w:ins>
      <w:r>
        <w:t xml:space="preserve"> (subsequently referred to as “</w:t>
      </w:r>
      <w:del w:id="298" w:author="revision" w:date="2023-10-30T09:08:00Z">
        <w:r>
          <w:delText>regeneration</w:delText>
        </w:r>
      </w:del>
      <w:ins w:id="299" w:author="revision" w:date="2023-10-30T09:08:00Z">
        <w:r>
          <w:t>recruited</w:t>
        </w:r>
      </w:ins>
      <w:r>
        <w:t xml:space="preserve"> basal area”) of species </w:t>
      </w:r>
      <m:oMath>
        <m:r>
          <w:rPr>
            <w:rFonts w:ascii="Cambria Math" w:hAnsi="Cambria Math"/>
          </w:rPr>
          <m:t>i</m:t>
        </m:r>
      </m:oMath>
      <w:r>
        <w:t xml:space="preserve"> </w:t>
      </w:r>
      <w:del w:id="300" w:author="revision" w:date="2023-10-30T09:08:00Z">
        <w:r>
          <w:delText>per</w:delText>
        </w:r>
      </w:del>
      <w:ins w:id="301" w:author="revision" w:date="2023-10-30T09:08:00Z">
        <w:r>
          <w:t>at</w:t>
        </w:r>
      </w:ins>
      <w:r>
        <w:t xml:space="preserve"> site </w:t>
      </w:r>
      <m:oMath>
        <m:r>
          <w:rPr>
            <w:rFonts w:ascii="Cambria Math" w:hAnsi="Cambria Math"/>
          </w:rPr>
          <m:t>t</m:t>
        </m:r>
      </m:oMath>
      <w:r>
        <w:t xml:space="preserve"> across the available samples at that site. Furthermore, regarding the share in the </w:t>
      </w:r>
      <w:del w:id="302" w:author="revision" w:date="2023-10-30T09:08:00Z">
        <w:r>
          <w:delText>regeneration</w:delText>
        </w:r>
      </w:del>
      <w:ins w:id="303" w:author="revision" w:date="2023-10-30T09:08:00Z">
        <w:r>
          <w:t>recruited</w:t>
        </w:r>
      </w:ins>
      <w:r>
        <w:t xml:space="preserve"> basal area per species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sSub>
              <m:sSubPr>
                <m:ctrlPr>
                  <w:rPr>
                    <w:rFonts w:ascii="Cambria Math" w:hAnsi="Cambria Math"/>
                  </w:rPr>
                </m:ctrlPr>
              </m:sSubPr>
              <m:e>
                <m:r>
                  <w:rPr>
                    <w:rFonts w:ascii="Cambria Math" w:hAnsi="Cambria Math"/>
                  </w:rPr>
                  <m:t>A</m:t>
                </m:r>
              </m:e>
              <m:sub>
                <m:r>
                  <w:rPr>
                    <w:rFonts w:ascii="Cambria Math" w:hAnsi="Cambria Math"/>
                  </w:rPr>
                  <m:t>shar</m:t>
                </m:r>
                <m:sSub>
                  <m:sSubPr>
                    <m:ctrlPr>
                      <w:rPr>
                        <w:rFonts w:ascii="Cambria Math" w:hAnsi="Cambria Math"/>
                      </w:rPr>
                    </m:ctrlPr>
                  </m:sSubPr>
                  <m:e>
                    <m:r>
                      <w:rPr>
                        <w:rFonts w:ascii="Cambria Math" w:hAnsi="Cambria Math"/>
                      </w:rPr>
                      <m:t>e</m:t>
                    </m:r>
                  </m:e>
                  <m:sub>
                    <m:r>
                      <w:rPr>
                        <w:rFonts w:ascii="Cambria Math" w:hAnsi="Cambria Math"/>
                      </w:rPr>
                      <m:t>i</m:t>
                    </m:r>
                  </m:sub>
                </m:sSub>
              </m:sub>
            </m:sSub>
          </m:sub>
        </m:sSub>
      </m:oMath>
      <w:r>
        <w:t xml:space="preserve">), we categorized this as zero when the </w:t>
      </w:r>
      <w:del w:id="304" w:author="revision" w:date="2023-10-30T09:08:00Z">
        <w:r>
          <w:delText>regeneration</w:delText>
        </w:r>
      </w:del>
      <w:ins w:id="305" w:author="revision" w:date="2023-10-30T09:08:00Z">
        <w:r>
          <w:t>recruited</w:t>
        </w:r>
      </w:ins>
      <w:r>
        <w:t xml:space="preserve"> basal area of that species (</w:t>
      </w:r>
      <m:oMath>
        <m:sSub>
          <m:sSubPr>
            <m:ctrlPr>
              <w:rPr>
                <w:rFonts w:ascii="Cambria Math" w:hAnsi="Cambria Math"/>
              </w:rPr>
            </m:ctrlPr>
          </m:sSubPr>
          <m:e>
            <m:acc>
              <m:accPr>
                <m:chr m:val="‾"/>
                <m:ctrlPr>
                  <w:rPr>
                    <w:rFonts w:ascii="Cambria Math" w:hAnsi="Cambria Math"/>
                  </w:rPr>
                </m:ctrlPr>
              </m:accPr>
              <m:e>
                <m:r>
                  <w:rPr>
                    <w:rFonts w:ascii="Cambria Math" w:hAnsi="Cambria Math"/>
                  </w:rPr>
                  <m:t>r</m:t>
                </m:r>
              </m:e>
            </m:acc>
          </m:e>
          <m:sub>
            <m:r>
              <w:rPr>
                <w:rFonts w:ascii="Cambria Math" w:hAnsi="Cambria Math"/>
              </w:rPr>
              <m:t>B</m:t>
            </m:r>
            <m:sSub>
              <m:sSubPr>
                <m:ctrlPr>
                  <w:rPr>
                    <w:rFonts w:ascii="Cambria Math" w:hAnsi="Cambria Math"/>
                  </w:rPr>
                </m:ctrlPr>
              </m:sSubPr>
              <m:e>
                <m:r>
                  <w:rPr>
                    <w:rFonts w:ascii="Cambria Math" w:hAnsi="Cambria Math"/>
                  </w:rPr>
                  <m:t>A</m:t>
                </m:r>
              </m:e>
              <m:sub>
                <m:r>
                  <w:rPr>
                    <w:rFonts w:ascii="Cambria Math" w:hAnsi="Cambria Math"/>
                  </w:rPr>
                  <m:t>t</m:t>
                </m:r>
                <m:r>
                  <m:rPr>
                    <m:sty m:val="p"/>
                  </m:rPr>
                  <w:rPr>
                    <w:rFonts w:ascii="Cambria Math" w:hAnsi="Cambria Math"/>
                  </w:rPr>
                  <m:t>,</m:t>
                </m:r>
                <m:r>
                  <w:rPr>
                    <w:rFonts w:ascii="Cambria Math" w:hAnsi="Cambria Math"/>
                  </w:rPr>
                  <m:t>i</m:t>
                </m:r>
              </m:sub>
            </m:sSub>
          </m:sub>
        </m:sSub>
      </m:oMath>
      <w:r>
        <w:t xml:space="preserve">) was zero, but also when both the </w:t>
      </w:r>
      <w:del w:id="306" w:author="revision" w:date="2023-10-30T09:08:00Z">
        <w:r>
          <w:delText>regeneration</w:delText>
        </w:r>
      </w:del>
      <w:ins w:id="307" w:author="revision" w:date="2023-10-30T09:08:00Z">
        <w:r>
          <w:t xml:space="preserve">total recruited basal area ( </w:t>
        </w:r>
      </w:ins>
      <m:oMath>
        <m:nary>
          <m:naryPr>
            <m:chr m:val="∑"/>
            <m:limLoc m:val="undOvr"/>
            <m:ctrlPr>
              <w:ins w:id="308" w:author="revision" w:date="2023-10-30T09:08:00Z">
                <w:rPr>
                  <w:rFonts w:ascii="Cambria Math" w:hAnsi="Cambria Math"/>
                </w:rPr>
              </w:ins>
            </m:ctrlPr>
          </m:naryPr>
          <m:sub>
            <m:r>
              <w:ins w:id="309" w:author="revision" w:date="2023-10-30T09:08:00Z">
                <w:rPr>
                  <w:rFonts w:ascii="Cambria Math" w:hAnsi="Cambria Math"/>
                </w:rPr>
                <m:t>i</m:t>
              </w:ins>
            </m:r>
            <m:r>
              <w:ins w:id="310" w:author="revision" w:date="2023-10-30T09:08:00Z">
                <m:rPr>
                  <m:sty m:val="p"/>
                </m:rPr>
                <w:rPr>
                  <w:rFonts w:ascii="Cambria Math" w:hAnsi="Cambria Math"/>
                </w:rPr>
                <m:t>=</m:t>
              </w:ins>
            </m:r>
            <m:r>
              <w:ins w:id="311" w:author="revision" w:date="2023-10-30T09:08:00Z">
                <w:rPr>
                  <w:rFonts w:ascii="Cambria Math" w:hAnsi="Cambria Math"/>
                </w:rPr>
                <m:t>1</m:t>
              </w:ins>
            </m:r>
          </m:sub>
          <m:sup>
            <m:r>
              <w:ins w:id="312" w:author="revision" w:date="2023-10-30T09:08:00Z">
                <w:rPr>
                  <w:rFonts w:ascii="Cambria Math" w:hAnsi="Cambria Math"/>
                </w:rPr>
                <m:t>s</m:t>
              </w:ins>
            </m:r>
          </m:sup>
          <m:e>
            <m:sSub>
              <m:sSubPr>
                <m:ctrlPr>
                  <w:ins w:id="313" w:author="revision" w:date="2023-10-30T09:08:00Z">
                    <w:rPr>
                      <w:rFonts w:ascii="Cambria Math" w:hAnsi="Cambria Math"/>
                    </w:rPr>
                  </w:ins>
                </m:ctrlPr>
              </m:sSubPr>
              <m:e>
                <m:acc>
                  <m:accPr>
                    <m:chr m:val="‾"/>
                    <m:ctrlPr>
                      <w:ins w:id="314" w:author="revision" w:date="2023-10-30T09:08:00Z">
                        <w:rPr>
                          <w:rFonts w:ascii="Cambria Math" w:hAnsi="Cambria Math"/>
                        </w:rPr>
                      </w:ins>
                    </m:ctrlPr>
                  </m:accPr>
                  <m:e>
                    <m:r>
                      <w:ins w:id="315" w:author="revision" w:date="2023-10-30T09:08:00Z">
                        <w:rPr>
                          <w:rFonts w:ascii="Cambria Math" w:hAnsi="Cambria Math"/>
                        </w:rPr>
                        <m:t>r</m:t>
                      </w:ins>
                    </m:r>
                  </m:e>
                </m:acc>
              </m:e>
              <m:sub>
                <m:r>
                  <w:ins w:id="316" w:author="revision" w:date="2023-10-30T09:08:00Z">
                    <w:rPr>
                      <w:rFonts w:ascii="Cambria Math" w:hAnsi="Cambria Math"/>
                    </w:rPr>
                    <m:t>B</m:t>
                  </w:ins>
                </m:r>
                <m:sSub>
                  <m:sSubPr>
                    <m:ctrlPr>
                      <w:ins w:id="317" w:author="revision" w:date="2023-10-30T09:08:00Z">
                        <w:rPr>
                          <w:rFonts w:ascii="Cambria Math" w:hAnsi="Cambria Math"/>
                        </w:rPr>
                      </w:ins>
                    </m:ctrlPr>
                  </m:sSubPr>
                  <m:e>
                    <m:r>
                      <w:ins w:id="318" w:author="revision" w:date="2023-10-30T09:08:00Z">
                        <w:rPr>
                          <w:rFonts w:ascii="Cambria Math" w:hAnsi="Cambria Math"/>
                        </w:rPr>
                        <m:t>A</m:t>
                      </w:ins>
                    </m:r>
                  </m:e>
                  <m:sub>
                    <m:r>
                      <w:ins w:id="319" w:author="revision" w:date="2023-10-30T09:08:00Z">
                        <w:rPr>
                          <w:rFonts w:ascii="Cambria Math" w:hAnsi="Cambria Math"/>
                        </w:rPr>
                        <m:t>t</m:t>
                      </w:ins>
                    </m:r>
                    <m:r>
                      <w:ins w:id="320" w:author="revision" w:date="2023-10-30T09:08:00Z">
                        <m:rPr>
                          <m:sty m:val="p"/>
                        </m:rPr>
                        <w:rPr>
                          <w:rFonts w:ascii="Cambria Math" w:hAnsi="Cambria Math"/>
                        </w:rPr>
                        <m:t>,</m:t>
                      </w:ins>
                    </m:r>
                    <m:r>
                      <w:ins w:id="321" w:author="revision" w:date="2023-10-30T09:08:00Z">
                        <w:rPr>
                          <w:rFonts w:ascii="Cambria Math" w:hAnsi="Cambria Math"/>
                        </w:rPr>
                        <m:t>i</m:t>
                      </w:ins>
                    </m:r>
                  </m:sub>
                </m:sSub>
              </m:sub>
            </m:sSub>
          </m:e>
        </m:nary>
      </m:oMath>
      <w:ins w:id="322" w:author="revision" w:date="2023-10-30T09:08:00Z">
        <w:r>
          <w:t>) and the recruited</w:t>
        </w:r>
      </w:ins>
      <w:r>
        <w:t xml:space="preserve"> basal area of that species (</w:t>
      </w:r>
      <m:oMath>
        <m:sSub>
          <m:sSubPr>
            <m:ctrlPr>
              <w:del w:id="323" w:author="revision" w:date="2023-10-30T09:08:00Z">
                <w:rPr>
                  <w:rFonts w:ascii="Cambria Math" w:hAnsi="Cambria Math"/>
                </w:rPr>
              </w:del>
            </m:ctrlPr>
          </m:sSubPr>
          <m:e>
            <m:acc>
              <m:accPr>
                <m:chr m:val="‾"/>
                <m:ctrlPr>
                  <w:del w:id="324" w:author="revision" w:date="2023-10-30T09:08:00Z">
                    <w:rPr>
                      <w:rFonts w:ascii="Cambria Math" w:hAnsi="Cambria Math"/>
                    </w:rPr>
                  </w:del>
                </m:ctrlPr>
              </m:accPr>
              <m:e>
                <m:r>
                  <w:del w:id="325" w:author="revision" w:date="2023-10-30T09:08:00Z">
                    <w:rPr>
                      <w:rFonts w:ascii="Cambria Math" w:hAnsi="Cambria Math"/>
                    </w:rPr>
                    <m:t>r</m:t>
                  </w:del>
                </m:r>
              </m:e>
            </m:acc>
          </m:e>
          <m:sub>
            <m:r>
              <w:del w:id="326" w:author="revision" w:date="2023-10-30T09:08:00Z">
                <w:rPr>
                  <w:rFonts w:ascii="Cambria Math" w:hAnsi="Cambria Math"/>
                </w:rPr>
                <m:t>B</m:t>
              </w:del>
            </m:r>
            <m:sSub>
              <m:sSubPr>
                <m:ctrlPr>
                  <w:del w:id="327" w:author="revision" w:date="2023-10-30T09:08:00Z">
                    <w:rPr>
                      <w:rFonts w:ascii="Cambria Math" w:hAnsi="Cambria Math"/>
                    </w:rPr>
                  </w:del>
                </m:ctrlPr>
              </m:sSubPr>
              <m:e>
                <m:r>
                  <w:del w:id="328" w:author="revision" w:date="2023-10-30T09:08:00Z">
                    <w:rPr>
                      <w:rFonts w:ascii="Cambria Math" w:hAnsi="Cambria Math"/>
                    </w:rPr>
                    <m:t>A</m:t>
                  </w:del>
                </m:r>
              </m:e>
              <m:sub>
                <m:r>
                  <w:del w:id="329" w:author="revision" w:date="2023-10-30T09:08:00Z">
                    <w:rPr>
                      <w:rFonts w:ascii="Cambria Math" w:hAnsi="Cambria Math"/>
                    </w:rPr>
                    <m:t>t</m:t>
                  </w:del>
                </m:r>
                <m:r>
                  <w:del w:id="330" w:author="revision" w:date="2023-10-30T09:08:00Z">
                    <m:rPr>
                      <m:sty m:val="p"/>
                    </m:rPr>
                    <w:rPr>
                      <w:rFonts w:ascii="Cambria Math" w:hAnsi="Cambria Math"/>
                    </w:rPr>
                    <m:t>,</m:t>
                  </w:del>
                </m:r>
                <m:r>
                  <w:del w:id="331" w:author="revision" w:date="2023-10-30T09:08:00Z">
                    <w:rPr>
                      <w:rFonts w:ascii="Cambria Math" w:hAnsi="Cambria Math"/>
                    </w:rPr>
                    <m:t>i</m:t>
                  </w:del>
                </m:r>
              </m:sub>
            </m:sSub>
          </m:sub>
        </m:sSub>
      </m:oMath>
      <w:del w:id="332" w:author="revision" w:date="2023-10-30T09:08:00Z">
        <w:r>
          <w:delText xml:space="preserve">) and the total regeneration basal area ( </w:delText>
        </w:r>
      </w:del>
      <m:oMath>
        <m:nary>
          <m:naryPr>
            <m:chr m:val="∑"/>
            <m:limLoc m:val="undOvr"/>
            <m:ctrlPr>
              <w:del w:id="333" w:author="revision" w:date="2023-10-30T09:08:00Z">
                <w:rPr>
                  <w:rFonts w:ascii="Cambria Math" w:hAnsi="Cambria Math"/>
                </w:rPr>
              </w:del>
            </m:ctrlPr>
          </m:naryPr>
          <m:sub>
            <m:r>
              <w:del w:id="334" w:author="revision" w:date="2023-10-30T09:08:00Z">
                <w:rPr>
                  <w:rFonts w:ascii="Cambria Math" w:hAnsi="Cambria Math"/>
                </w:rPr>
                <m:t>i</m:t>
              </w:del>
            </m:r>
            <m:r>
              <w:del w:id="335" w:author="revision" w:date="2023-10-30T09:08:00Z">
                <m:rPr>
                  <m:sty m:val="p"/>
                </m:rPr>
                <w:rPr>
                  <w:rFonts w:ascii="Cambria Math" w:hAnsi="Cambria Math"/>
                </w:rPr>
                <m:t>=</m:t>
              </w:del>
            </m:r>
            <m:r>
              <w:del w:id="336" w:author="revision" w:date="2023-10-30T09:08:00Z">
                <w:rPr>
                  <w:rFonts w:ascii="Cambria Math" w:hAnsi="Cambria Math"/>
                </w:rPr>
                <m:t>1</m:t>
              </w:del>
            </m:r>
          </m:sub>
          <m:sup>
            <m:r>
              <w:del w:id="337" w:author="revision" w:date="2023-10-30T09:08:00Z">
                <w:rPr>
                  <w:rFonts w:ascii="Cambria Math" w:hAnsi="Cambria Math"/>
                </w:rPr>
                <m:t>s</m:t>
              </w:del>
            </m:r>
          </m:sup>
          <m:e>
            <m:sSub>
              <m:sSubPr>
                <m:ctrlPr>
                  <w:del w:id="338" w:author="revision" w:date="2023-10-30T09:08:00Z">
                    <w:rPr>
                      <w:rFonts w:ascii="Cambria Math" w:hAnsi="Cambria Math"/>
                    </w:rPr>
                  </w:del>
                </m:ctrlPr>
              </m:sSubPr>
              <m:e>
                <m:acc>
                  <m:accPr>
                    <m:chr m:val="‾"/>
                    <m:ctrlPr>
                      <w:del w:id="339" w:author="revision" w:date="2023-10-30T09:08:00Z">
                        <w:rPr>
                          <w:rFonts w:ascii="Cambria Math" w:hAnsi="Cambria Math"/>
                        </w:rPr>
                      </w:del>
                    </m:ctrlPr>
                  </m:accPr>
                  <m:e>
                    <m:r>
                      <w:del w:id="340" w:author="revision" w:date="2023-10-30T09:08:00Z">
                        <w:rPr>
                          <w:rFonts w:ascii="Cambria Math" w:hAnsi="Cambria Math"/>
                        </w:rPr>
                        <m:t>r</m:t>
                      </w:del>
                    </m:r>
                  </m:e>
                </m:acc>
              </m:e>
              <m:sub>
                <m:r>
                  <w:del w:id="341" w:author="revision" w:date="2023-10-30T09:08:00Z">
                    <w:rPr>
                      <w:rFonts w:ascii="Cambria Math" w:hAnsi="Cambria Math"/>
                    </w:rPr>
                    <m:t>B</m:t>
                  </w:del>
                </m:r>
                <m:sSub>
                  <m:sSubPr>
                    <m:ctrlPr>
                      <w:del w:id="342" w:author="revision" w:date="2023-10-30T09:08:00Z">
                        <w:rPr>
                          <w:rFonts w:ascii="Cambria Math" w:hAnsi="Cambria Math"/>
                        </w:rPr>
                      </w:del>
                    </m:ctrlPr>
                  </m:sSubPr>
                  <m:e>
                    <m:r>
                      <w:del w:id="343" w:author="revision" w:date="2023-10-30T09:08:00Z">
                        <w:rPr>
                          <w:rFonts w:ascii="Cambria Math" w:hAnsi="Cambria Math"/>
                        </w:rPr>
                        <m:t>A</m:t>
                      </w:del>
                    </m:r>
                  </m:e>
                  <m:sub>
                    <m:r>
                      <w:del w:id="344" w:author="revision" w:date="2023-10-30T09:08:00Z">
                        <w:rPr>
                          <w:rFonts w:ascii="Cambria Math" w:hAnsi="Cambria Math"/>
                        </w:rPr>
                        <m:t>t</m:t>
                      </w:del>
                    </m:r>
                    <m:r>
                      <w:del w:id="345" w:author="revision" w:date="2023-10-30T09:08:00Z">
                        <m:rPr>
                          <m:sty m:val="p"/>
                        </m:rPr>
                        <w:rPr>
                          <w:rFonts w:ascii="Cambria Math" w:hAnsi="Cambria Math"/>
                        </w:rPr>
                        <m:t>,</m:t>
                      </w:del>
                    </m:r>
                    <m:r>
                      <w:del w:id="346" w:author="revision" w:date="2023-10-30T09:08:00Z">
                        <w:rPr>
                          <w:rFonts w:ascii="Cambria Math" w:hAnsi="Cambria Math"/>
                        </w:rPr>
                        <m:t>i</m:t>
                      </w:del>
                    </m:r>
                  </m:sub>
                </m:sSub>
              </m:sub>
            </m:sSub>
          </m:e>
        </m:nary>
      </m:oMath>
      <w:del w:id="347" w:author="revision" w:date="2023-10-30T09:08:00Z">
        <w:r>
          <w:delText>)</w:delText>
        </w:r>
      </w:del>
      <m:oMath>
        <m:sSub>
          <m:sSubPr>
            <m:ctrlPr>
              <w:ins w:id="348" w:author="revision" w:date="2023-10-30T09:08:00Z">
                <w:rPr>
                  <w:rFonts w:ascii="Cambria Math" w:hAnsi="Cambria Math"/>
                </w:rPr>
              </w:ins>
            </m:ctrlPr>
          </m:sSubPr>
          <m:e>
            <m:acc>
              <m:accPr>
                <m:chr m:val="‾"/>
                <m:ctrlPr>
                  <w:ins w:id="349" w:author="revision" w:date="2023-10-30T09:08:00Z">
                    <w:rPr>
                      <w:rFonts w:ascii="Cambria Math" w:hAnsi="Cambria Math"/>
                    </w:rPr>
                  </w:ins>
                </m:ctrlPr>
              </m:accPr>
              <m:e>
                <m:r>
                  <w:ins w:id="350" w:author="revision" w:date="2023-10-30T09:08:00Z">
                    <w:rPr>
                      <w:rFonts w:ascii="Cambria Math" w:hAnsi="Cambria Math"/>
                    </w:rPr>
                    <m:t>r</m:t>
                  </w:ins>
                </m:r>
              </m:e>
            </m:acc>
          </m:e>
          <m:sub>
            <m:r>
              <w:ins w:id="351" w:author="revision" w:date="2023-10-30T09:08:00Z">
                <w:rPr>
                  <w:rFonts w:ascii="Cambria Math" w:hAnsi="Cambria Math"/>
                </w:rPr>
                <m:t>B</m:t>
              </w:ins>
            </m:r>
            <m:sSub>
              <m:sSubPr>
                <m:ctrlPr>
                  <w:ins w:id="352" w:author="revision" w:date="2023-10-30T09:08:00Z">
                    <w:rPr>
                      <w:rFonts w:ascii="Cambria Math" w:hAnsi="Cambria Math"/>
                    </w:rPr>
                  </w:ins>
                </m:ctrlPr>
              </m:sSubPr>
              <m:e>
                <m:r>
                  <w:ins w:id="353" w:author="revision" w:date="2023-10-30T09:08:00Z">
                    <w:rPr>
                      <w:rFonts w:ascii="Cambria Math" w:hAnsi="Cambria Math"/>
                    </w:rPr>
                    <m:t>A</m:t>
                  </w:ins>
                </m:r>
              </m:e>
              <m:sub>
                <m:r>
                  <w:ins w:id="354" w:author="revision" w:date="2023-10-30T09:08:00Z">
                    <w:rPr>
                      <w:rFonts w:ascii="Cambria Math" w:hAnsi="Cambria Math"/>
                    </w:rPr>
                    <m:t>t</m:t>
                  </w:ins>
                </m:r>
                <m:r>
                  <w:ins w:id="355" w:author="revision" w:date="2023-10-30T09:08:00Z">
                    <m:rPr>
                      <m:sty m:val="p"/>
                    </m:rPr>
                    <w:rPr>
                      <w:rFonts w:ascii="Cambria Math" w:hAnsi="Cambria Math"/>
                    </w:rPr>
                    <m:t>,</m:t>
                  </w:ins>
                </m:r>
                <m:r>
                  <w:ins w:id="356" w:author="revision" w:date="2023-10-30T09:08:00Z">
                    <w:rPr>
                      <w:rFonts w:ascii="Cambria Math" w:hAnsi="Cambria Math"/>
                    </w:rPr>
                    <m:t>i</m:t>
                  </w:ins>
                </m:r>
              </m:sub>
            </m:sSub>
          </m:sub>
        </m:sSub>
      </m:oMath>
      <w:ins w:id="357" w:author="revision" w:date="2023-10-30T09:08:00Z">
        <w:r>
          <w:t>)</w:t>
        </w:r>
      </w:ins>
      <w:r>
        <w:t xml:space="preserve"> equaled zero.</w:t>
      </w:r>
    </w:p>
    <w:p w14:paraId="5E37E540" w14:textId="77777777" w:rsidR="00CF56CB" w:rsidRDefault="00000000">
      <w:pPr>
        <w:pStyle w:val="Heading1"/>
      </w:pPr>
      <w:bookmarkStart w:id="358" w:name="results"/>
      <w:bookmarkEnd w:id="143"/>
      <w:bookmarkEnd w:id="245"/>
      <w:r>
        <w:lastRenderedPageBreak/>
        <w:t>Results</w:t>
      </w:r>
    </w:p>
    <w:p w14:paraId="2162C382" w14:textId="756F01A0" w:rsidR="00CF56CB" w:rsidRDefault="00000000">
      <w:pPr>
        <w:pStyle w:val="Heading2"/>
      </w:pPr>
      <w:bookmarkStart w:id="359" w:name="recruitment-levels"/>
      <w:del w:id="360" w:author="revision" w:date="2023-10-30T09:08:00Z">
        <w:r>
          <w:delText>Regeneration</w:delText>
        </w:r>
      </w:del>
      <w:ins w:id="361" w:author="revision" w:date="2023-10-30T09:08:00Z">
        <w:r>
          <w:t>Recruitment</w:t>
        </w:r>
      </w:ins>
      <w:r>
        <w:t xml:space="preserve"> levels</w:t>
      </w:r>
    </w:p>
    <w:p w14:paraId="64F32459" w14:textId="415D2C1A" w:rsidR="00CF56CB" w:rsidRDefault="00000000">
      <w:pPr>
        <w:pStyle w:val="FirstParagraph"/>
      </w:pPr>
      <w:r>
        <w:t xml:space="preserve">Simulated </w:t>
      </w:r>
      <w:del w:id="362" w:author="revision" w:date="2023-10-30T09:08:00Z">
        <w:r>
          <w:delText xml:space="preserve">regeneration </w:delText>
        </w:r>
      </w:del>
      <w:r>
        <w:t>levels</w:t>
      </w:r>
      <w:ins w:id="363" w:author="revision" w:date="2023-10-30T09:08:00Z">
        <w:r>
          <w:t xml:space="preserve"> of recruitment</w:t>
        </w:r>
      </w:ins>
      <w:r>
        <w:t xml:space="preserve"> varied strongly across the 15 models and typically did not match the levels found in the forest reserve data (Figure </w:t>
      </w:r>
      <w:del w:id="364" w:author="revision" w:date="2023-10-30T09:08:00Z">
        <w:r>
          <w:delText>@ref(fig:over)). Regeneration</w:delText>
        </w:r>
      </w:del>
      <w:ins w:id="365" w:author="revision" w:date="2023-10-30T09:08:00Z">
        <w:r>
          <w:t>2). Recruitment</w:t>
        </w:r>
      </w:ins>
      <w:r>
        <w:t xml:space="preserve"> was overestimated in most models for both the 7 and 10 cm diameter thresholds, with the exception of the empirical stand model SIBYLA, the landscape model Landis-II and the global model aDGVM2, which estimated </w:t>
      </w:r>
      <w:del w:id="366" w:author="revision" w:date="2023-10-30T09:08:00Z">
        <w:r>
          <w:delText>regeneration</w:delText>
        </w:r>
      </w:del>
      <w:ins w:id="367" w:author="revision" w:date="2023-10-30T09:08:00Z">
        <w:r>
          <w:t>recruited</w:t>
        </w:r>
      </w:ins>
      <w:r>
        <w:t xml:space="preserve"> levels at the lower end of the plausibility interval of the observed data (Figure </w:t>
      </w:r>
      <w:del w:id="368" w:author="revision" w:date="2023-10-30T09:08:00Z">
        <w:r>
          <w:delText>@ref(fig:over)).</w:delText>
        </w:r>
      </w:del>
      <w:ins w:id="369" w:author="revision" w:date="2023-10-30T09:08:00Z">
        <w:r>
          <w:t>2).</w:t>
        </w:r>
      </w:ins>
      <w:r>
        <w:t xml:space="preserve"> The models with the largest overestimation were the stand model PICUS and the landscape model </w:t>
      </w:r>
      <w:proofErr w:type="spellStart"/>
      <w:r>
        <w:t>TreeMig</w:t>
      </w:r>
      <w:proofErr w:type="spellEnd"/>
      <w:r>
        <w:t xml:space="preserve">. For most models, the variability of simulated </w:t>
      </w:r>
      <w:del w:id="370" w:author="revision" w:date="2023-10-30T09:08:00Z">
        <w:r>
          <w:delText>regeneration</w:delText>
        </w:r>
      </w:del>
      <w:ins w:id="371" w:author="revision" w:date="2023-10-30T09:08:00Z">
        <w:r>
          <w:t>recruitment</w:t>
        </w:r>
      </w:ins>
      <w:r>
        <w:t xml:space="preserve"> levels across the 200 sites (visible from the interquartile range in the box plots of Figure </w:t>
      </w:r>
      <w:del w:id="372" w:author="revision" w:date="2023-10-30T09:08:00Z">
        <w:r>
          <w:delText>@ref(fig:over))</w:delText>
        </w:r>
      </w:del>
      <w:ins w:id="373" w:author="revision" w:date="2023-10-30T09:08:00Z">
        <w:r>
          <w:t>2)</w:t>
        </w:r>
      </w:ins>
      <w:r>
        <w:t xml:space="preserve"> was similar to or smaller than observed, with the notable exception of PICUS, where simulated </w:t>
      </w:r>
      <w:del w:id="374" w:author="revision" w:date="2023-10-30T09:08:00Z">
        <w:r>
          <w:delText>regeneration</w:delText>
        </w:r>
      </w:del>
      <w:ins w:id="375" w:author="revision" w:date="2023-10-30T09:08:00Z">
        <w:r>
          <w:t>recruitment</w:t>
        </w:r>
      </w:ins>
      <w:r>
        <w:t xml:space="preserve"> variability was much larger.</w:t>
      </w:r>
    </w:p>
    <w:p w14:paraId="5EC6472B" w14:textId="161D287D" w:rsidR="00CF56CB" w:rsidRDefault="00000000">
      <w:pPr>
        <w:pStyle w:val="BodyText"/>
      </w:pPr>
      <w:r>
        <w:t xml:space="preserve">Both the observations and the simulated data had no </w:t>
      </w:r>
      <w:del w:id="376" w:author="revision" w:date="2023-10-30T09:08:00Z">
        <w:r>
          <w:delText>regeneration</w:delText>
        </w:r>
      </w:del>
      <w:ins w:id="377" w:author="revision" w:date="2023-10-30T09:08:00Z">
        <w:r>
          <w:t>recruitment</w:t>
        </w:r>
      </w:ins>
      <w:r>
        <w:t xml:space="preserve"> in some samples and at some sites (for details, cf. Table S1). The observed data had 4% of the samples with no </w:t>
      </w:r>
      <w:del w:id="378" w:author="revision" w:date="2023-10-30T09:08:00Z">
        <w:r>
          <w:delText>regeneration</w:delText>
        </w:r>
      </w:del>
      <w:ins w:id="379" w:author="revision" w:date="2023-10-30T09:08:00Z">
        <w:r>
          <w:t>recruitment</w:t>
        </w:r>
      </w:ins>
      <w:r>
        <w:t xml:space="preserve">. Only three models had a larger proportion of no </w:t>
      </w:r>
      <w:del w:id="380" w:author="revision" w:date="2023-10-30T09:08:00Z">
        <w:r>
          <w:delText>regeneration</w:delText>
        </w:r>
      </w:del>
      <w:ins w:id="381" w:author="revision" w:date="2023-10-30T09:08:00Z">
        <w:r>
          <w:t>recruitment</w:t>
        </w:r>
      </w:ins>
      <w:r>
        <w:t xml:space="preserve"> (4C, Landis-II and aDVM2). Two models always simulated </w:t>
      </w:r>
      <w:del w:id="382" w:author="revision" w:date="2023-10-30T09:08:00Z">
        <w:r>
          <w:delText>regeneration</w:delText>
        </w:r>
      </w:del>
      <w:ins w:id="383" w:author="revision" w:date="2023-10-30T09:08:00Z">
        <w:r>
          <w:t>recruitment</w:t>
        </w:r>
      </w:ins>
      <w:r>
        <w:t xml:space="preserve"> for both the 7 and 10 cm threshold (</w:t>
      </w:r>
      <w:proofErr w:type="spellStart"/>
      <w:r>
        <w:t>xComp</w:t>
      </w:r>
      <w:proofErr w:type="spellEnd"/>
      <w:r>
        <w:t xml:space="preserve"> and </w:t>
      </w:r>
      <w:proofErr w:type="spellStart"/>
      <w:r>
        <w:t>TreeMig</w:t>
      </w:r>
      <w:proofErr w:type="spellEnd"/>
      <w:r>
        <w:t xml:space="preserve">), i.e., they did not feature any zero values. The other ten models had a very low percentage of samples with no </w:t>
      </w:r>
      <w:del w:id="384" w:author="revision" w:date="2023-10-30T09:08:00Z">
        <w:r>
          <w:delText>regeneration</w:delText>
        </w:r>
      </w:del>
      <w:ins w:id="385" w:author="revision" w:date="2023-10-30T09:08:00Z">
        <w:r>
          <w:t>recruitment</w:t>
        </w:r>
      </w:ins>
      <w:r>
        <w:t xml:space="preserve"> (0.01% - 2.39%), i.e., they had distinctly fewer occurrences of zeros </w:t>
      </w:r>
      <w:del w:id="386" w:author="revision" w:date="2023-10-30T09:08:00Z">
        <w:r>
          <w:delText>compared to</w:delText>
        </w:r>
      </w:del>
      <w:ins w:id="387" w:author="revision" w:date="2023-10-30T09:08:00Z">
        <w:r>
          <w:t>than</w:t>
        </w:r>
      </w:ins>
      <w:r>
        <w:t xml:space="preserve"> the observations.</w:t>
      </w:r>
    </w:p>
    <w:p w14:paraId="77A5187B" w14:textId="77A7032C" w:rsidR="00CF56CB" w:rsidRDefault="00000000">
      <w:pPr>
        <w:pStyle w:val="Heading2"/>
      </w:pPr>
      <w:bookmarkStart w:id="388" w:name="tree-species-diversity-of-recruitment"/>
      <w:bookmarkEnd w:id="359"/>
      <w:r>
        <w:t xml:space="preserve">Tree species diversity of </w:t>
      </w:r>
      <w:del w:id="389" w:author="revision" w:date="2023-10-30T09:08:00Z">
        <w:r>
          <w:delText>regeneration</w:delText>
        </w:r>
      </w:del>
      <w:ins w:id="390" w:author="revision" w:date="2023-10-30T09:08:00Z">
        <w:r>
          <w:t>recruitment</w:t>
        </w:r>
      </w:ins>
    </w:p>
    <w:p w14:paraId="13A91B0D" w14:textId="5B538707" w:rsidR="00CF56CB" w:rsidRDefault="00000000">
      <w:pPr>
        <w:pStyle w:val="FirstParagraph"/>
      </w:pPr>
      <w:r>
        <w:t xml:space="preserve">Most models matched the level of diversity of the observed data quite well (Figure </w:t>
      </w:r>
      <w:del w:id="391" w:author="revision" w:date="2023-10-30T09:08:00Z">
        <w:r>
          <w:delText>@ref(fig:H710)).</w:delText>
        </w:r>
      </w:del>
      <w:ins w:id="392" w:author="revision" w:date="2023-10-30T09:08:00Z">
        <w:r>
          <w:t>3).</w:t>
        </w:r>
      </w:ins>
      <w:r>
        <w:t xml:space="preserve"> Five models overestimated </w:t>
      </w:r>
      <w:del w:id="393" w:author="revision" w:date="2023-10-30T09:08:00Z">
        <w:r>
          <w:delText>regeneration</w:delText>
        </w:r>
      </w:del>
      <w:ins w:id="394" w:author="revision" w:date="2023-10-30T09:08:00Z">
        <w:r>
          <w:t>recruitment</w:t>
        </w:r>
      </w:ins>
      <w:r>
        <w:t xml:space="preserve"> diversity: </w:t>
      </w:r>
      <w:proofErr w:type="spellStart"/>
      <w:r>
        <w:t>ForCEEPS</w:t>
      </w:r>
      <w:proofErr w:type="spellEnd"/>
      <w:r>
        <w:t xml:space="preserve">, </w:t>
      </w:r>
      <w:proofErr w:type="spellStart"/>
      <w:r>
        <w:t>ForClim</w:t>
      </w:r>
      <w:proofErr w:type="spellEnd"/>
      <w:r>
        <w:t xml:space="preserve"> 1, PICUS, </w:t>
      </w:r>
      <w:proofErr w:type="spellStart"/>
      <w:r>
        <w:t>TreeMig</w:t>
      </w:r>
      <w:proofErr w:type="spellEnd"/>
      <w:r>
        <w:t xml:space="preserve"> and </w:t>
      </w:r>
      <w:proofErr w:type="spellStart"/>
      <w:r>
        <w:t>LandClim</w:t>
      </w:r>
      <w:proofErr w:type="spellEnd"/>
      <w:r>
        <w:t xml:space="preserve">, the latter particularly for the 7 cm diameter threshold. The model 4C is a special case, as it simulated five species only, i.e., its diversity values are not directly comparable to those of the other models, nor to the observations. Only one model, Landis-II, consistently underestimated </w:t>
      </w:r>
      <w:del w:id="395" w:author="revision" w:date="2023-10-30T09:08:00Z">
        <w:r>
          <w:delText>regeneration</w:delText>
        </w:r>
      </w:del>
      <w:ins w:id="396" w:author="revision" w:date="2023-10-30T09:08:00Z">
        <w:r>
          <w:t>recruited</w:t>
        </w:r>
      </w:ins>
      <w:r>
        <w:t xml:space="preserve"> diversity.</w:t>
      </w:r>
    </w:p>
    <w:p w14:paraId="597F78A5" w14:textId="19A2B639" w:rsidR="00CF56CB" w:rsidRDefault="00000000">
      <w:pPr>
        <w:pStyle w:val="BodyText"/>
      </w:pPr>
      <w:r>
        <w:t xml:space="preserve">In most models, there were only small but significant differences in the species diversity of </w:t>
      </w:r>
      <w:del w:id="397" w:author="revision" w:date="2023-10-30T09:08:00Z">
        <w:r>
          <w:delText>regeneration</w:delText>
        </w:r>
      </w:del>
      <w:ins w:id="398" w:author="revision" w:date="2023-10-30T09:08:00Z">
        <w:r>
          <w:t>recruitment</w:t>
        </w:r>
      </w:ins>
      <w:r>
        <w:t xml:space="preserve"> between 7 and 10 cm across sites (Tables S2). Four models (</w:t>
      </w:r>
      <w:proofErr w:type="spellStart"/>
      <w:r>
        <w:t>iLand</w:t>
      </w:r>
      <w:proofErr w:type="spellEnd"/>
      <w:r>
        <w:t xml:space="preserve">, Landis-II, </w:t>
      </w:r>
      <w:proofErr w:type="spellStart"/>
      <w:r>
        <w:t>TreeMig</w:t>
      </w:r>
      <w:proofErr w:type="spellEnd"/>
      <w:r>
        <w:t xml:space="preserve"> and LPJ-GUESS) maintained the </w:t>
      </w:r>
      <w:del w:id="399" w:author="revision" w:date="2023-10-30T09:08:00Z">
        <w:r>
          <w:delText>regeneration</w:delText>
        </w:r>
      </w:del>
      <w:ins w:id="400" w:author="revision" w:date="2023-10-30T09:08:00Z">
        <w:r>
          <w:t>recruitment</w:t>
        </w:r>
      </w:ins>
      <w:r>
        <w:t xml:space="preserve"> diversity between the 7 and 10 cm thresholds (i.e., the differences between them were not significant, see Table S2), and the same was evident from the observed data.</w:t>
      </w:r>
    </w:p>
    <w:p w14:paraId="0A443141" w14:textId="15DED78C" w:rsidR="00CF56CB" w:rsidRDefault="00000000">
      <w:pPr>
        <w:pStyle w:val="BodyText"/>
      </w:pPr>
      <w:r>
        <w:t xml:space="preserve">For both the observed and the simulated data, and both </w:t>
      </w:r>
      <w:del w:id="401" w:author="revision" w:date="2023-10-30T09:08:00Z">
        <w:r>
          <w:delText>regeneration</w:delText>
        </w:r>
      </w:del>
      <w:ins w:id="402" w:author="revision" w:date="2023-10-30T09:08:00Z">
        <w:r>
          <w:t>recruitment</w:t>
        </w:r>
      </w:ins>
      <w:r>
        <w:t xml:space="preserve"> thresholds, species diversity in the </w:t>
      </w:r>
      <w:del w:id="403" w:author="revision" w:date="2023-10-30T09:08:00Z">
        <w:r>
          <w:delText>regeneration</w:delText>
        </w:r>
      </w:del>
      <w:ins w:id="404" w:author="revision" w:date="2023-10-30T09:08:00Z">
        <w:r>
          <w:t>recruitment</w:t>
        </w:r>
      </w:ins>
      <w:r>
        <w:t xml:space="preserve"> compared to stand-level diversity did not feature clear patterns across the models (Figures S1 and S2). Most models captured reasonably well or overpredicted species diversity at the stand level (Figure </w:t>
      </w:r>
      <w:del w:id="405" w:author="revision" w:date="2023-10-30T09:08:00Z">
        <w:r>
          <w:delText>@ref(fig:combinedRichness)A</w:delText>
        </w:r>
      </w:del>
      <w:ins w:id="406" w:author="revision" w:date="2023-10-30T09:08:00Z">
        <w:r>
          <w:t>4A</w:t>
        </w:r>
      </w:ins>
      <w:r>
        <w:t xml:space="preserve">, left and center; cf. Figure S3), but a characteristic feature </w:t>
      </w:r>
      <w:r>
        <w:lastRenderedPageBreak/>
        <w:t xml:space="preserve">was that the simulations had a much lower variability of diversity compared to observations. Models overpredicting </w:t>
      </w:r>
      <w:ins w:id="407" w:author="revision" w:date="2023-10-30T09:08:00Z">
        <w:r>
          <w:t xml:space="preserve">stand-level </w:t>
        </w:r>
      </w:ins>
      <w:r>
        <w:t xml:space="preserve">species diversity included ForClim1, </w:t>
      </w:r>
      <w:proofErr w:type="spellStart"/>
      <w:r>
        <w:t>ForClim</w:t>
      </w:r>
      <w:proofErr w:type="spellEnd"/>
      <w:r>
        <w:t xml:space="preserve"> 11, FORMIND and </w:t>
      </w:r>
      <w:proofErr w:type="spellStart"/>
      <w:r>
        <w:t>TreeMig</w:t>
      </w:r>
      <w:proofErr w:type="spellEnd"/>
      <w:r>
        <w:t xml:space="preserve"> (Figure </w:t>
      </w:r>
      <w:del w:id="408" w:author="revision" w:date="2023-10-30T09:08:00Z">
        <w:r>
          <w:delText>@ref(fig:combinedRichness)A</w:delText>
        </w:r>
      </w:del>
      <w:ins w:id="409" w:author="revision" w:date="2023-10-30T09:08:00Z">
        <w:r>
          <w:t>4A</w:t>
        </w:r>
      </w:ins>
      <w:r>
        <w:t xml:space="preserve">, left). Several models underpredicted species diversity, i.e., LPJ-GUESS, </w:t>
      </w:r>
      <w:proofErr w:type="spellStart"/>
      <w:r>
        <w:t>ForCEEPS</w:t>
      </w:r>
      <w:proofErr w:type="spellEnd"/>
      <w:r>
        <w:t xml:space="preserve">(f) and 4C (Figure </w:t>
      </w:r>
      <w:del w:id="410" w:author="revision" w:date="2023-10-30T09:08:00Z">
        <w:r>
          <w:delText>@ref(fig:combinedRichness)A</w:delText>
        </w:r>
      </w:del>
      <w:ins w:id="411" w:author="revision" w:date="2023-10-30T09:08:00Z">
        <w:r>
          <w:t>4A</w:t>
        </w:r>
      </w:ins>
      <w:r>
        <w:t>, right).</w:t>
      </w:r>
    </w:p>
    <w:p w14:paraId="75223FE2" w14:textId="0769F86B" w:rsidR="00CF56CB" w:rsidRDefault="00000000">
      <w:pPr>
        <w:pStyle w:val="BodyText"/>
      </w:pPr>
      <w:proofErr w:type="gramStart"/>
      <w:r>
        <w:t>The majority of</w:t>
      </w:r>
      <w:proofErr w:type="gramEnd"/>
      <w:r>
        <w:t xml:space="preserve"> the models overpredicted </w:t>
      </w:r>
      <w:del w:id="412" w:author="revision" w:date="2023-10-30T09:08:00Z">
        <w:r>
          <w:delText>regeneration</w:delText>
        </w:r>
      </w:del>
      <w:ins w:id="413" w:author="revision" w:date="2023-10-30T09:08:00Z">
        <w:r>
          <w:t>recruitment</w:t>
        </w:r>
      </w:ins>
      <w:r>
        <w:t xml:space="preserve"> diversity; as already observed in Figure </w:t>
      </w:r>
      <w:del w:id="414" w:author="revision" w:date="2023-10-30T09:08:00Z">
        <w:r>
          <w:delText>@ref(fig:H710),</w:delText>
        </w:r>
      </w:del>
      <w:ins w:id="415" w:author="revision" w:date="2023-10-30T09:08:00Z">
        <w:r>
          <w:t>3,</w:t>
        </w:r>
      </w:ins>
      <w:r>
        <w:t xml:space="preserve"> only two of them underestimated it (4C and Landis-II) (Figure </w:t>
      </w:r>
      <w:del w:id="416" w:author="revision" w:date="2023-10-30T09:08:00Z">
        <w:r>
          <w:delText>@ref(fig:combinedRichness)B</w:delText>
        </w:r>
      </w:del>
      <w:ins w:id="417" w:author="revision" w:date="2023-10-30T09:08:00Z">
        <w:r>
          <w:t>4B</w:t>
        </w:r>
      </w:ins>
      <w:r>
        <w:t xml:space="preserve"> and Figure S4). Both the models with </w:t>
      </w:r>
      <w:del w:id="418" w:author="revision" w:date="2023-10-30T09:08:00Z">
        <w:r>
          <w:delText xml:space="preserve">feedback </w:delText>
        </w:r>
      </w:del>
      <w:r>
        <w:t>and</w:t>
      </w:r>
      <w:del w:id="419" w:author="revision" w:date="2023-10-30T09:08:00Z">
        <w:r>
          <w:delText xml:space="preserve"> those</w:delText>
        </w:r>
      </w:del>
      <w:r>
        <w:t xml:space="preserve"> without feedback from the adult trees to regeneration (via seed production) overestimated, </w:t>
      </w:r>
      <w:proofErr w:type="gramStart"/>
      <w:r>
        <w:t>underestimated</w:t>
      </w:r>
      <w:proofErr w:type="gramEnd"/>
      <w:r>
        <w:t xml:space="preserve"> or captured reasonably well </w:t>
      </w:r>
      <w:del w:id="420" w:author="revision" w:date="2023-10-30T09:08:00Z">
        <w:r>
          <w:delText>regeneration</w:delText>
        </w:r>
      </w:del>
      <w:ins w:id="421" w:author="revision" w:date="2023-10-30T09:08:00Z">
        <w:r>
          <w:t>recruitment</w:t>
        </w:r>
      </w:ins>
      <w:r>
        <w:t xml:space="preserve"> species diversity compared to the observations. Again, simulated diversity had considerably lower variability than observed diversity in the </w:t>
      </w:r>
      <w:del w:id="422" w:author="revision" w:date="2023-10-30T09:08:00Z">
        <w:r>
          <w:delText>regeneration</w:delText>
        </w:r>
      </w:del>
      <w:ins w:id="423" w:author="revision" w:date="2023-10-30T09:08:00Z">
        <w:r>
          <w:t>recruitment</w:t>
        </w:r>
      </w:ins>
      <w:r>
        <w:t>.</w:t>
      </w:r>
    </w:p>
    <w:p w14:paraId="076BC72A" w14:textId="77777777" w:rsidR="000E3734" w:rsidRDefault="00000000">
      <w:pPr>
        <w:pStyle w:val="Heading2"/>
        <w:rPr>
          <w:del w:id="424" w:author="revision" w:date="2023-10-30T09:08:00Z"/>
        </w:rPr>
      </w:pPr>
      <w:del w:id="425" w:author="revision" w:date="2023-10-30T09:08:00Z">
        <w:r>
          <w:delText>Mortality in tree regeneration</w:delText>
        </w:r>
      </w:del>
    </w:p>
    <w:p w14:paraId="3DF9C6ED" w14:textId="77777777" w:rsidR="00CF56CB" w:rsidRDefault="00000000">
      <w:pPr>
        <w:pStyle w:val="Heading2"/>
        <w:rPr>
          <w:ins w:id="426" w:author="revision" w:date="2023-10-30T09:08:00Z"/>
        </w:rPr>
      </w:pPr>
      <w:bookmarkStart w:id="427" w:name="recruitment-mortality"/>
      <w:bookmarkEnd w:id="388"/>
      <w:ins w:id="428" w:author="revision" w:date="2023-10-30T09:08:00Z">
        <w:r>
          <w:t>Recruitment mortality</w:t>
        </w:r>
      </w:ins>
    </w:p>
    <w:p w14:paraId="32513576" w14:textId="02F8AD6A" w:rsidR="00CF56CB" w:rsidRDefault="00000000">
      <w:pPr>
        <w:pStyle w:val="FirstParagraph"/>
      </w:pPr>
      <w:r>
        <w:t xml:space="preserve">There were strong differences among </w:t>
      </w:r>
      <w:del w:id="429" w:author="revision" w:date="2023-10-30T09:08:00Z">
        <w:r>
          <w:delText xml:space="preserve">the </w:delText>
        </w:r>
      </w:del>
      <w:r>
        <w:t xml:space="preserve">models regarding the mortality rate between 7 and 10 cm (Figure </w:t>
      </w:r>
      <w:del w:id="430" w:author="revision" w:date="2023-10-30T09:08:00Z">
        <w:r>
          <w:delText>@ref(fig:mortality11)).</w:delText>
        </w:r>
      </w:del>
      <w:ins w:id="431" w:author="revision" w:date="2023-10-30T09:08:00Z">
        <w:r>
          <w:t>5).</w:t>
        </w:r>
      </w:ins>
      <w:r>
        <w:t xml:space="preserve"> Most of the models featured a mortality rate significantly larger than the observed data, thus at least partially compensating for the general overestimation of </w:t>
      </w:r>
      <w:del w:id="432" w:author="revision" w:date="2023-10-30T09:08:00Z">
        <w:r>
          <w:delText>regeneration</w:delText>
        </w:r>
      </w:del>
      <w:ins w:id="433" w:author="revision" w:date="2023-10-30T09:08:00Z">
        <w:r>
          <w:t>recruitment</w:t>
        </w:r>
      </w:ins>
      <w:r>
        <w:t xml:space="preserve"> levels </w:t>
      </w:r>
      <w:ins w:id="434" w:author="revision" w:date="2023-10-30T09:08:00Z">
        <w:r>
          <w:t xml:space="preserve">at 7 cm </w:t>
        </w:r>
      </w:ins>
      <w:r>
        <w:t xml:space="preserve">(Figure </w:t>
      </w:r>
      <w:del w:id="435" w:author="revision" w:date="2023-10-30T09:08:00Z">
        <w:r>
          <w:delText>@ref(fig:over)</w:delText>
        </w:r>
      </w:del>
      <w:ins w:id="436" w:author="revision" w:date="2023-10-30T09:08:00Z">
        <w:r>
          <w:t>2</w:t>
        </w:r>
      </w:ins>
      <w:r>
        <w:t xml:space="preserve"> and Table S3); six models did not feature a significant difference compared to the observed data (</w:t>
      </w:r>
      <w:proofErr w:type="spellStart"/>
      <w:r>
        <w:t>ForCEEPS</w:t>
      </w:r>
      <w:proofErr w:type="spellEnd"/>
      <w:r>
        <w:t xml:space="preserve">, FORMIND, </w:t>
      </w:r>
      <w:proofErr w:type="spellStart"/>
      <w:r>
        <w:t>ForClim</w:t>
      </w:r>
      <w:proofErr w:type="spellEnd"/>
      <w:r>
        <w:t xml:space="preserve"> 1 and 11, </w:t>
      </w:r>
      <w:proofErr w:type="spellStart"/>
      <w:r>
        <w:t>iLand</w:t>
      </w:r>
      <w:proofErr w:type="spellEnd"/>
      <w:r>
        <w:t xml:space="preserve"> and aDGVM2). Four models (</w:t>
      </w:r>
      <w:proofErr w:type="spellStart"/>
      <w:r>
        <w:t>xComp</w:t>
      </w:r>
      <w:proofErr w:type="spellEnd"/>
      <w:r>
        <w:t xml:space="preserve">, PICUS, </w:t>
      </w:r>
      <w:proofErr w:type="spellStart"/>
      <w:r>
        <w:t>LandClim</w:t>
      </w:r>
      <w:proofErr w:type="spellEnd"/>
      <w:r>
        <w:t xml:space="preserve"> and </w:t>
      </w:r>
      <w:proofErr w:type="spellStart"/>
      <w:r>
        <w:t>TreeMig</w:t>
      </w:r>
      <w:proofErr w:type="spellEnd"/>
      <w:r>
        <w:t xml:space="preserve">) featured very high mortality rates (i.e., well above the </w:t>
      </w:r>
      <w:proofErr w:type="spellStart"/>
      <w:r>
        <w:t>Reineke</w:t>
      </w:r>
      <w:proofErr w:type="spellEnd"/>
      <w:r>
        <w:t xml:space="preserve"> self-thinning line), which compensated for the strong initial overestimation of </w:t>
      </w:r>
      <w:del w:id="437" w:author="revision" w:date="2023-10-30T09:08:00Z">
        <w:r>
          <w:delText>regeneration</w:delText>
        </w:r>
      </w:del>
      <w:ins w:id="438" w:author="revision" w:date="2023-10-30T09:08:00Z">
        <w:r>
          <w:t>recruitment</w:t>
        </w:r>
      </w:ins>
      <w:r>
        <w:t xml:space="preserve"> (cf.</w:t>
      </w:r>
      <w:del w:id="439" w:author="revision" w:date="2023-10-30T09:08:00Z">
        <w:r>
          <w:delText xml:space="preserve"> </w:delText>
        </w:r>
      </w:del>
      <w:ins w:id="440" w:author="revision" w:date="2023-10-30T09:08:00Z">
        <w:r>
          <w:t> </w:t>
        </w:r>
      </w:ins>
      <w:r>
        <w:t xml:space="preserve">Figure </w:t>
      </w:r>
      <w:del w:id="441" w:author="revision" w:date="2023-10-30T09:08:00Z">
        <w:r>
          <w:delText>@ref(fig:over)).</w:delText>
        </w:r>
      </w:del>
      <w:ins w:id="442" w:author="revision" w:date="2023-10-30T09:08:00Z">
        <w:r>
          <w:t>2).</w:t>
        </w:r>
      </w:ins>
      <w:r>
        <w:t xml:space="preserve"> Interestingly, two models that underestimated overall </w:t>
      </w:r>
      <w:del w:id="443" w:author="revision" w:date="2023-10-30T09:08:00Z">
        <w:r>
          <w:delText>regeneration</w:delText>
        </w:r>
      </w:del>
      <w:ins w:id="444" w:author="revision" w:date="2023-10-30T09:08:00Z">
        <w:r>
          <w:t>recruitment</w:t>
        </w:r>
      </w:ins>
      <w:r>
        <w:t xml:space="preserve"> levels (SIBYLA and Landis-II; cf. Figure </w:t>
      </w:r>
      <w:del w:id="445" w:author="revision" w:date="2023-10-30T09:08:00Z">
        <w:r>
          <w:delText>@ref(fig:over))</w:delText>
        </w:r>
      </w:del>
      <w:ins w:id="446" w:author="revision" w:date="2023-10-30T09:08:00Z">
        <w:r>
          <w:t>2)</w:t>
        </w:r>
      </w:ins>
      <w:r>
        <w:t xml:space="preserve"> featured mortality rates that were close to but still above the self-thinning line (Figure </w:t>
      </w:r>
      <w:del w:id="447" w:author="revision" w:date="2023-10-30T09:08:00Z">
        <w:r>
          <w:delText>@ref(fig:mortality11)).</w:delText>
        </w:r>
      </w:del>
      <w:ins w:id="448" w:author="revision" w:date="2023-10-30T09:08:00Z">
        <w:r>
          <w:t>5).</w:t>
        </w:r>
      </w:ins>
    </w:p>
    <w:p w14:paraId="707CAEA8" w14:textId="3F276538" w:rsidR="00CF56CB" w:rsidRDefault="00000000">
      <w:pPr>
        <w:pStyle w:val="BodyText"/>
      </w:pPr>
      <w:r>
        <w:t xml:space="preserve">The fact that some models (and observed data) featured lower mortality than expected by </w:t>
      </w:r>
      <w:proofErr w:type="spellStart"/>
      <w:r>
        <w:t>Reineke’s</w:t>
      </w:r>
      <w:proofErr w:type="spellEnd"/>
      <w:r>
        <w:t xml:space="preserve"> self-thinning rule may point to facilitation, or simply a higher mortality rate before the trees had reached 7 cm diameter. Yet, the case of models such as </w:t>
      </w:r>
      <w:proofErr w:type="spellStart"/>
      <w:r>
        <w:t>xComp</w:t>
      </w:r>
      <w:proofErr w:type="spellEnd"/>
      <w:r>
        <w:t xml:space="preserve">, PICUS and </w:t>
      </w:r>
      <w:proofErr w:type="spellStart"/>
      <w:r>
        <w:t>TreeMig</w:t>
      </w:r>
      <w:proofErr w:type="spellEnd"/>
      <w:r>
        <w:t xml:space="preserve">, whose mortality was well above the self-thinning line, indicates that they feature higher </w:t>
      </w:r>
      <w:del w:id="449" w:author="revision" w:date="2023-10-30T09:08:00Z">
        <w:r>
          <w:delText>regeneration</w:delText>
        </w:r>
      </w:del>
      <w:ins w:id="450" w:author="revision" w:date="2023-10-30T09:08:00Z">
        <w:r>
          <w:t>recruitment</w:t>
        </w:r>
      </w:ins>
      <w:r>
        <w:t xml:space="preserve"> mortality </w:t>
      </w:r>
      <w:del w:id="451" w:author="revision" w:date="2023-10-30T09:08:00Z">
        <w:r>
          <w:delText xml:space="preserve">in mixed-species forests </w:delText>
        </w:r>
      </w:del>
      <w:r>
        <w:t xml:space="preserve">compared to even-aged, single-species forests. Some models yielded a mortality rate of </w:t>
      </w:r>
      <w:del w:id="452" w:author="revision" w:date="2023-10-30T09:08:00Z">
        <w:r>
          <w:delText>regeneration</w:delText>
        </w:r>
      </w:del>
      <w:ins w:id="453" w:author="revision" w:date="2023-10-30T09:08:00Z">
        <w:r>
          <w:t>recruitment</w:t>
        </w:r>
      </w:ins>
      <w:r>
        <w:t xml:space="preserve"> that is broadly compatible with the self-thinning rule (e.g., 4C and </w:t>
      </w:r>
      <w:proofErr w:type="spellStart"/>
      <w:r>
        <w:t>LandClim</w:t>
      </w:r>
      <w:proofErr w:type="spellEnd"/>
      <w:r>
        <w:t>).</w:t>
      </w:r>
    </w:p>
    <w:p w14:paraId="7A45451C" w14:textId="37318758" w:rsidR="00CF56CB" w:rsidRDefault="00000000">
      <w:pPr>
        <w:pStyle w:val="BodyText"/>
      </w:pPr>
      <w:r>
        <w:t xml:space="preserve">The three models with the largest overestimation of the proportion of </w:t>
      </w:r>
      <w:del w:id="454" w:author="revision" w:date="2023-10-30T09:08:00Z">
        <w:r>
          <w:delText>regeneration</w:delText>
        </w:r>
      </w:del>
      <w:ins w:id="455" w:author="revision" w:date="2023-10-30T09:08:00Z">
        <w:r>
          <w:t>recruitment</w:t>
        </w:r>
      </w:ins>
      <w:r>
        <w:t xml:space="preserve"> at the 7 cm threshold featured the highest mortality between the 7 and 10 cm thresholds (Figure </w:t>
      </w:r>
      <w:del w:id="456" w:author="revision" w:date="2023-10-30T09:08:00Z">
        <w:r>
          <w:delText>@ref(fig:mortality13)A).</w:delText>
        </w:r>
      </w:del>
      <w:ins w:id="457" w:author="revision" w:date="2023-10-30T09:08:00Z">
        <w:r>
          <w:t>6A).</w:t>
        </w:r>
      </w:ins>
      <w:r>
        <w:t xml:space="preserve"> The other models that overestimated </w:t>
      </w:r>
      <w:del w:id="458" w:author="revision" w:date="2023-10-30T09:08:00Z">
        <w:r>
          <w:delText>regeneration</w:delText>
        </w:r>
      </w:del>
      <w:ins w:id="459" w:author="revision" w:date="2023-10-30T09:08:00Z">
        <w:r>
          <w:t>recruitment</w:t>
        </w:r>
      </w:ins>
      <w:r>
        <w:t xml:space="preserve"> had mortalities lower than the expected self-thinning ratio, </w:t>
      </w:r>
      <w:proofErr w:type="gramStart"/>
      <w:r>
        <w:t>with the exception of</w:t>
      </w:r>
      <w:proofErr w:type="gramEnd"/>
      <w:r>
        <w:t xml:space="preserve"> </w:t>
      </w:r>
      <w:proofErr w:type="spellStart"/>
      <w:r>
        <w:t>LandClim</w:t>
      </w:r>
      <w:proofErr w:type="spellEnd"/>
      <w:r>
        <w:t xml:space="preserve"> (Figure </w:t>
      </w:r>
      <w:del w:id="460" w:author="revision" w:date="2023-10-30T09:08:00Z">
        <w:r>
          <w:delText>@ref(fig:mortality13)B).</w:delText>
        </w:r>
      </w:del>
      <w:ins w:id="461" w:author="revision" w:date="2023-10-30T09:08:00Z">
        <w:r>
          <w:t>6B).</w:t>
        </w:r>
      </w:ins>
      <w:r>
        <w:t xml:space="preserve"> It is noteworthy that most of the models that featured a low ratio of </w:t>
      </w:r>
      <w:del w:id="462" w:author="revision" w:date="2023-10-30T09:08:00Z">
        <w:r>
          <w:delText>regeneration</w:delText>
        </w:r>
      </w:del>
      <w:ins w:id="463" w:author="revision" w:date="2023-10-30T09:08:00Z">
        <w:r>
          <w:t>recruitment</w:t>
        </w:r>
      </w:ins>
      <w:r>
        <w:t xml:space="preserve"> between 7 and 10 cm (i.e., </w:t>
      </w:r>
      <w:proofErr w:type="spellStart"/>
      <w:r>
        <w:t>ForCEEPS</w:t>
      </w:r>
      <w:proofErr w:type="spellEnd"/>
      <w:r>
        <w:t xml:space="preserve">, </w:t>
      </w:r>
      <w:proofErr w:type="spellStart"/>
      <w:r>
        <w:t>ForClim</w:t>
      </w:r>
      <w:proofErr w:type="spellEnd"/>
      <w:r>
        <w:t xml:space="preserve"> 1, </w:t>
      </w:r>
      <w:proofErr w:type="spellStart"/>
      <w:r>
        <w:t>ForClim</w:t>
      </w:r>
      <w:proofErr w:type="spellEnd"/>
      <w:r>
        <w:t xml:space="preserve"> 11 and </w:t>
      </w:r>
      <w:proofErr w:type="spellStart"/>
      <w:r>
        <w:t>iLand</w:t>
      </w:r>
      <w:proofErr w:type="spellEnd"/>
      <w:r>
        <w:t xml:space="preserve">) had only a small </w:t>
      </w:r>
      <w:r>
        <w:lastRenderedPageBreak/>
        <w:t xml:space="preserve">overestimation of </w:t>
      </w:r>
      <w:del w:id="464" w:author="revision" w:date="2023-10-30T09:08:00Z">
        <w:r>
          <w:delText>regeneration</w:delText>
        </w:r>
      </w:del>
      <w:ins w:id="465" w:author="revision" w:date="2023-10-30T09:08:00Z">
        <w:r>
          <w:t>recruitment</w:t>
        </w:r>
      </w:ins>
      <w:r>
        <w:t xml:space="preserve"> at the 7 cm threshold (Figure </w:t>
      </w:r>
      <w:del w:id="466" w:author="revision" w:date="2023-10-30T09:08:00Z">
        <w:r>
          <w:delText>@ref(fig:mortality11)).</w:delText>
        </w:r>
      </w:del>
      <w:ins w:id="467" w:author="revision" w:date="2023-10-30T09:08:00Z">
        <w:r>
          <w:t>5).</w:t>
        </w:r>
      </w:ins>
      <w:r>
        <w:t xml:space="preserve"> aDGVM2 was the only model that underestimated </w:t>
      </w:r>
      <w:del w:id="468" w:author="revision" w:date="2023-10-30T09:08:00Z">
        <w:r>
          <w:delText>regeneration</w:delText>
        </w:r>
      </w:del>
      <w:ins w:id="469" w:author="revision" w:date="2023-10-30T09:08:00Z">
        <w:r>
          <w:t>recruitment</w:t>
        </w:r>
      </w:ins>
      <w:r>
        <w:t xml:space="preserve"> at the 7 cm threshold while featuring a low mortality between the two thresholds (Figure </w:t>
      </w:r>
      <w:del w:id="470" w:author="revision" w:date="2023-10-30T09:08:00Z">
        <w:r>
          <w:delText>@ref(fig:mortality13)C</w:delText>
        </w:r>
      </w:del>
      <w:ins w:id="471" w:author="revision" w:date="2023-10-30T09:08:00Z">
        <w:r>
          <w:t>6C</w:t>
        </w:r>
      </w:ins>
      <w:r>
        <w:t xml:space="preserve">), and only a few models were close to the correct </w:t>
      </w:r>
      <w:del w:id="472" w:author="revision" w:date="2023-10-30T09:08:00Z">
        <w:r>
          <w:delText>regeneration</w:delText>
        </w:r>
      </w:del>
      <w:ins w:id="473" w:author="revision" w:date="2023-10-30T09:08:00Z">
        <w:r>
          <w:t>recruitment</w:t>
        </w:r>
      </w:ins>
      <w:r>
        <w:t xml:space="preserve"> levels at 7 cm while also being close to the </w:t>
      </w:r>
      <w:proofErr w:type="spellStart"/>
      <w:r>
        <w:t>Reineke</w:t>
      </w:r>
      <w:proofErr w:type="spellEnd"/>
      <w:r>
        <w:t xml:space="preserve"> line (SIBYLA, Landis-II; cf. Figure </w:t>
      </w:r>
      <w:del w:id="474" w:author="revision" w:date="2023-10-30T09:08:00Z">
        <w:r>
          <w:delText>@ref(fig:mortality13)D</w:delText>
        </w:r>
      </w:del>
      <w:ins w:id="475" w:author="revision" w:date="2023-10-30T09:08:00Z">
        <w:r>
          <w:t>6D</w:t>
        </w:r>
      </w:ins>
      <w:r>
        <w:t xml:space="preserve">; and 4C as well as </w:t>
      </w:r>
      <w:proofErr w:type="spellStart"/>
      <w:r>
        <w:t>LandClim</w:t>
      </w:r>
      <w:proofErr w:type="spellEnd"/>
      <w:r>
        <w:t>).</w:t>
      </w:r>
    </w:p>
    <w:p w14:paraId="4E793A88" w14:textId="172A81F1" w:rsidR="00CF56CB" w:rsidRDefault="00000000">
      <w:pPr>
        <w:pStyle w:val="BodyText"/>
      </w:pPr>
      <w:r>
        <w:t xml:space="preserve">Lastly, some models that had a low number of </w:t>
      </w:r>
      <w:del w:id="476" w:author="revision" w:date="2023-10-30T09:08:00Z">
        <w:r>
          <w:delText>individuals</w:delText>
        </w:r>
      </w:del>
      <w:ins w:id="477" w:author="revision" w:date="2023-10-30T09:08:00Z">
        <w:r>
          <w:t>recruits</w:t>
        </w:r>
      </w:ins>
      <w:r>
        <w:t xml:space="preserve"> at the 7 cm threshold also had a </w:t>
      </w:r>
      <w:del w:id="478" w:author="revision" w:date="2023-10-30T09:08:00Z">
        <w:r>
          <w:delText>smaller</w:delText>
        </w:r>
      </w:del>
      <w:ins w:id="479" w:author="revision" w:date="2023-10-30T09:08:00Z">
        <w:r>
          <w:t>small</w:t>
        </w:r>
      </w:ins>
      <w:r>
        <w:t xml:space="preserve"> decrease of </w:t>
      </w:r>
      <w:del w:id="480" w:author="revision" w:date="2023-10-30T09:08:00Z">
        <w:r>
          <w:delText>regeneration</w:delText>
        </w:r>
      </w:del>
      <w:ins w:id="481" w:author="revision" w:date="2023-10-30T09:08:00Z">
        <w:r>
          <w:t>recruitment</w:t>
        </w:r>
      </w:ins>
      <w:r>
        <w:t xml:space="preserve"> between 7 and 10 cm (ratio 7-10 cm) (Figure S5). In these models, competition and self-thinning are either not pronounced or must have occurred before the trees had reached 7 cm. However, this pattern was not consistent across models (Figure S5). It is noteworthy that there is a relationship between the </w:t>
      </w:r>
      <w:del w:id="482" w:author="revision" w:date="2023-10-30T09:08:00Z">
        <w:r>
          <w:delText>regeneration</w:delText>
        </w:r>
      </w:del>
      <w:ins w:id="483" w:author="revision" w:date="2023-10-30T09:08:00Z">
        <w:r>
          <w:t>recruitment</w:t>
        </w:r>
      </w:ins>
      <w:r>
        <w:t xml:space="preserve"> levels at 7 cm and the mortality rate (Table S4): most of the models showed a positive effect (higher regeneration at 7 cm is coupled to an increase of the mortality between 7 and 10 cm). While some models showed a negative effect, the linear trend was not pronounced and not always significant regarding </w:t>
      </w:r>
      <w:del w:id="484" w:author="revision" w:date="2023-10-30T09:08:00Z">
        <w:r>
          <w:delText>the</w:delText>
        </w:r>
      </w:del>
      <w:ins w:id="485" w:author="revision" w:date="2023-10-30T09:08:00Z">
        <w:r>
          <w:t>its</w:t>
        </w:r>
      </w:ins>
      <w:r>
        <w:t xml:space="preserve"> slope.</w:t>
      </w:r>
    </w:p>
    <w:p w14:paraId="1BC75AE2" w14:textId="77777777" w:rsidR="00CF56CB" w:rsidRDefault="00000000">
      <w:pPr>
        <w:pStyle w:val="Heading2"/>
      </w:pPr>
      <w:bookmarkStart w:id="486" w:name="model-performance-and-model-traits"/>
      <w:bookmarkEnd w:id="427"/>
      <w:r>
        <w:t>Model performance and model traits</w:t>
      </w:r>
    </w:p>
    <w:p w14:paraId="49F66405" w14:textId="48445907" w:rsidR="00CF56CB" w:rsidRDefault="00000000">
      <w:pPr>
        <w:pStyle w:val="FirstParagraph"/>
      </w:pPr>
      <w:r>
        <w:t>There was no significant relationship between the mean complexity of the regeneration module (Table @ref(</w:t>
      </w:r>
      <w:proofErr w:type="gramStart"/>
      <w:r>
        <w:t>tab:tableModels</w:t>
      </w:r>
      <w:proofErr w:type="gramEnd"/>
      <w:r>
        <w:t>)) and the overestimation proportion at a diameter threshold of 7 cm (Figure S6). All</w:t>
      </w:r>
      <w:del w:id="487" w:author="revision" w:date="2023-10-30T09:08:00Z">
        <w:r>
          <w:delText xml:space="preserve"> the</w:delText>
        </w:r>
      </w:del>
      <w:r>
        <w:t xml:space="preserve"> models except 4C had significant differences between the observed and simulated mean </w:t>
      </w:r>
      <w:del w:id="488" w:author="revision" w:date="2023-10-30T09:08:00Z">
        <w:r>
          <w:delText>regeneration</w:delText>
        </w:r>
      </w:del>
      <w:ins w:id="489" w:author="revision" w:date="2023-10-30T09:08:00Z">
        <w:r>
          <w:t>recruitment</w:t>
        </w:r>
      </w:ins>
      <w:r>
        <w:t xml:space="preserve"> values. </w:t>
      </w:r>
      <w:proofErr w:type="gramStart"/>
      <w:r>
        <w:t>Therefore</w:t>
      </w:r>
      <w:proofErr w:type="gramEnd"/>
      <w:r>
        <w:t xml:space="preserve"> it was not possible to differentiate in terms of performance between models type (empirical or process based), or their scales (stand, landscape or global) (Table S5). The values of </w:t>
      </w:r>
      <w:del w:id="490" w:author="revision" w:date="2023-10-30T09:08:00Z">
        <w:r>
          <w:delText xml:space="preserve">regeneration </w:delText>
        </w:r>
      </w:del>
      <w:r>
        <w:t>species diversity</w:t>
      </w:r>
      <w:ins w:id="491" w:author="revision" w:date="2023-10-30T09:08:00Z">
        <w:r>
          <w:t xml:space="preserve"> in the recruitment</w:t>
        </w:r>
      </w:ins>
      <w:r>
        <w:t xml:space="preserve"> simulated by each model were also assessed against the observed data to see if there was a difference between models that include </w:t>
      </w:r>
      <w:proofErr w:type="gramStart"/>
      <w:r>
        <w:t>a feedback</w:t>
      </w:r>
      <w:proofErr w:type="gramEnd"/>
      <w:r>
        <w:t xml:space="preserve"> compared to those that did not; all the models except </w:t>
      </w:r>
      <w:proofErr w:type="spellStart"/>
      <w:r>
        <w:t>ForCEEPs</w:t>
      </w:r>
      <w:proofErr w:type="spellEnd"/>
      <w:r>
        <w:t xml:space="preserve">(f) and FORMIND had significant differences (Table S6). It is noteworthy that for the model </w:t>
      </w:r>
      <w:proofErr w:type="spellStart"/>
      <w:r>
        <w:t>ForCEEPS</w:t>
      </w:r>
      <w:proofErr w:type="spellEnd"/>
      <w:r>
        <w:t xml:space="preserve"> the pattern changed from the overprediction of species diversity in the regeneration to a diversity level that is closer to observations when the recruitment module included feedback (</w:t>
      </w:r>
      <w:proofErr w:type="spellStart"/>
      <w:r>
        <w:t>ForCEEPs</w:t>
      </w:r>
      <w:proofErr w:type="spellEnd"/>
      <w:r>
        <w:t>(f)).</w:t>
      </w:r>
    </w:p>
    <w:p w14:paraId="0C67FE71" w14:textId="01184580" w:rsidR="00CF56CB" w:rsidRDefault="00000000">
      <w:pPr>
        <w:pStyle w:val="Heading2"/>
      </w:pPr>
      <w:bookmarkStart w:id="492" w:name="X2654bf5fffd19c4f20885a48121a578f928b54a"/>
      <w:bookmarkEnd w:id="486"/>
      <w:r>
        <w:t xml:space="preserve">Regeneration gradients </w:t>
      </w:r>
      <w:del w:id="493" w:author="revision" w:date="2023-10-30T09:08:00Z">
        <w:r>
          <w:delText>on</w:delText>
        </w:r>
      </w:del>
      <w:ins w:id="494" w:author="revision" w:date="2023-10-30T09:08:00Z">
        <w:r>
          <w:t>and</w:t>
        </w:r>
      </w:ins>
      <w:r>
        <w:t xml:space="preserve"> regeneration niches</w:t>
      </w:r>
    </w:p>
    <w:p w14:paraId="0C98FABD" w14:textId="74F25E0F" w:rsidR="00CF56CB" w:rsidRDefault="00000000">
      <w:pPr>
        <w:pStyle w:val="FirstParagraph"/>
      </w:pPr>
      <w:r>
        <w:t xml:space="preserve">When evaluating </w:t>
      </w:r>
      <w:del w:id="495" w:author="revision" w:date="2023-10-30T09:08:00Z">
        <w:r>
          <w:delText>regeneration</w:delText>
        </w:r>
      </w:del>
      <w:ins w:id="496" w:author="revision" w:date="2023-10-30T09:08:00Z">
        <w:r>
          <w:t>total tree recruitment</w:t>
        </w:r>
      </w:ins>
      <w:r>
        <w:t xml:space="preserve"> levels along key gradients of light availability (basal area), temperature (degree-days) and soil moisture (climatic water balance), distinct features emerged: the models reproduced the effect of basal area in both its magnitude and patterns (Figure </w:t>
      </w:r>
      <w:del w:id="497" w:author="revision" w:date="2023-10-30T09:08:00Z">
        <w:r>
          <w:delText>@ref(fig:nvTrend710BAlightTemp)</w:delText>
        </w:r>
      </w:del>
      <w:ins w:id="498" w:author="revision" w:date="2023-10-30T09:08:00Z">
        <w:r>
          <w:t>7</w:t>
        </w:r>
      </w:ins>
      <w:r>
        <w:t xml:space="preserve"> and S7) considerably better than the effects of the climatic gradients, where they featured varying patterns.</w:t>
      </w:r>
    </w:p>
    <w:p w14:paraId="63D7D549" w14:textId="5FB45CF4" w:rsidR="00CF56CB" w:rsidRDefault="00000000">
      <w:pPr>
        <w:pStyle w:val="BodyText"/>
      </w:pPr>
      <w:r>
        <w:t xml:space="preserve">In the observed data, </w:t>
      </w:r>
      <w:del w:id="499" w:author="revision" w:date="2023-10-30T09:08:00Z">
        <w:r>
          <w:delText>regeneration</w:delText>
        </w:r>
      </w:del>
      <w:ins w:id="500" w:author="revision" w:date="2023-10-30T09:08:00Z">
        <w:r>
          <w:t>recruitment</w:t>
        </w:r>
      </w:ins>
      <w:r>
        <w:t xml:space="preserve"> levels decreased clearly with increasing stand basal area (Figure </w:t>
      </w:r>
      <w:del w:id="501" w:author="revision" w:date="2023-10-30T09:08:00Z">
        <w:r>
          <w:delText>@ref(fig:nvTrend710BAlightTemp)a</w:delText>
        </w:r>
      </w:del>
      <w:ins w:id="502" w:author="revision" w:date="2023-10-30T09:08:00Z">
        <w:r>
          <w:t>7a</w:t>
        </w:r>
      </w:ins>
      <w:r>
        <w:t xml:space="preserve">). This trend was captured by the Landis-II model only, albeit at much lower values of basal area than in the observations. The other models featured distinctly different trends, such as (1) an increase </w:t>
      </w:r>
      <w:r>
        <w:lastRenderedPageBreak/>
        <w:t xml:space="preserve">in </w:t>
      </w:r>
      <w:del w:id="503" w:author="revision" w:date="2023-10-30T09:08:00Z">
        <w:r>
          <w:delText>regeneration</w:delText>
        </w:r>
      </w:del>
      <w:ins w:id="504" w:author="revision" w:date="2023-10-30T09:08:00Z">
        <w:r>
          <w:t>recruitment</w:t>
        </w:r>
      </w:ins>
      <w:r>
        <w:t xml:space="preserve"> levels with increasing total basal area followed by the absence of </w:t>
      </w:r>
      <w:del w:id="505" w:author="revision" w:date="2023-10-30T09:08:00Z">
        <w:r>
          <w:delText>regeneration</w:delText>
        </w:r>
      </w:del>
      <w:ins w:id="506" w:author="revision" w:date="2023-10-30T09:08:00Z">
        <w:r>
          <w:t>recruitment</w:t>
        </w:r>
      </w:ins>
      <w:r>
        <w:t xml:space="preserve"> at high values of basal area (ForCEEPS, ForCEEPS(f), FORMIND, TreeMig and LPJ-GUESS), (2) almost constant </w:t>
      </w:r>
      <w:del w:id="507" w:author="revision" w:date="2023-10-30T09:08:00Z">
        <w:r>
          <w:delText>regeneration</w:delText>
        </w:r>
      </w:del>
      <w:ins w:id="508" w:author="revision" w:date="2023-10-30T09:08:00Z">
        <w:r>
          <w:t>recruitment</w:t>
        </w:r>
      </w:ins>
      <w:r>
        <w:t xml:space="preserve"> levels with basal area (ForClim 11, xComp, LandClim and aDGVM2), or (3) an increase of </w:t>
      </w:r>
      <w:del w:id="509" w:author="revision" w:date="2023-10-30T09:08:00Z">
        <w:r>
          <w:delText>regeneration</w:delText>
        </w:r>
      </w:del>
      <w:ins w:id="510" w:author="revision" w:date="2023-10-30T09:08:00Z">
        <w:r>
          <w:t>recruitment</w:t>
        </w:r>
      </w:ins>
      <w:r>
        <w:t xml:space="preserve"> up to a certain value of stand basal area followed by a decrease at even higher values of stand basal area, with model-specific thresholds (4C, ForClim 1, PICUS, SIBYLA and iLand).</w:t>
      </w:r>
    </w:p>
    <w:p w14:paraId="6A1E4D4C" w14:textId="6235CD0E" w:rsidR="00CF56CB" w:rsidRDefault="00000000">
      <w:pPr>
        <w:pStyle w:val="BodyText"/>
      </w:pPr>
      <w:r>
        <w:t xml:space="preserve">The observed </w:t>
      </w:r>
      <w:del w:id="511" w:author="revision" w:date="2023-10-30T09:08:00Z">
        <w:r>
          <w:delText>regeneration</w:delText>
        </w:r>
      </w:del>
      <w:ins w:id="512" w:author="revision" w:date="2023-10-30T09:08:00Z">
        <w:r>
          <w:t>recruitment</w:t>
        </w:r>
      </w:ins>
      <w:r>
        <w:t xml:space="preserve"> did not change much across the climatic water balance </w:t>
      </w:r>
      <w:proofErr w:type="gramStart"/>
      <w:r>
        <w:t>gradient, and</w:t>
      </w:r>
      <w:proofErr w:type="gramEnd"/>
      <w:r>
        <w:t xml:space="preserve"> showed a slight increase with temperature. </w:t>
      </w:r>
      <w:del w:id="513" w:author="revision" w:date="2023-10-30T09:08:00Z">
        <w:r>
          <w:delText xml:space="preserve">The </w:delText>
        </w:r>
      </w:del>
      <w:ins w:id="514" w:author="revision" w:date="2023-10-30T09:08:00Z">
        <w:r>
          <w:t xml:space="preserve">Neither did the </w:t>
        </w:r>
      </w:ins>
      <w:r>
        <w:t xml:space="preserve">models </w:t>
      </w:r>
      <w:del w:id="515" w:author="revision" w:date="2023-10-30T09:08:00Z">
        <w:r>
          <w:delText>did not</w:delText>
        </w:r>
      </w:del>
      <w:ins w:id="516" w:author="revision" w:date="2023-10-30T09:08:00Z">
        <w:r>
          <w:t>generally</w:t>
        </w:r>
      </w:ins>
      <w:r>
        <w:t xml:space="preserve"> match the observed </w:t>
      </w:r>
      <w:del w:id="517" w:author="revision" w:date="2023-10-30T09:08:00Z">
        <w:r>
          <w:delText>regeneration</w:delText>
        </w:r>
      </w:del>
      <w:ins w:id="518" w:author="revision" w:date="2023-10-30T09:08:00Z">
        <w:r>
          <w:t>recruitment</w:t>
        </w:r>
      </w:ins>
      <w:r>
        <w:t xml:space="preserve"> patterns across </w:t>
      </w:r>
      <w:del w:id="519" w:author="revision" w:date="2023-10-30T09:08:00Z">
        <w:r>
          <w:delText>the</w:delText>
        </w:r>
      </w:del>
      <w:ins w:id="520" w:author="revision" w:date="2023-10-30T09:08:00Z">
        <w:r>
          <w:t>these</w:t>
        </w:r>
      </w:ins>
      <w:r>
        <w:t xml:space="preserve"> gradients </w:t>
      </w:r>
      <w:del w:id="521" w:author="revision" w:date="2023-10-30T09:08:00Z">
        <w:r>
          <w:delText xml:space="preserve">of soil moisture and temperature </w:delText>
        </w:r>
      </w:del>
      <w:r>
        <w:t xml:space="preserve">(Figure </w:t>
      </w:r>
      <w:del w:id="522" w:author="revision" w:date="2023-10-30T09:08:00Z">
        <w:r>
          <w:delText>@ref(fig:nvTrend710BAlightTemp)b</w:delText>
        </w:r>
      </w:del>
      <w:ins w:id="523" w:author="revision" w:date="2023-10-30T09:08:00Z">
        <w:r>
          <w:t>7b</w:t>
        </w:r>
      </w:ins>
      <w:r>
        <w:t>,c</w:t>
      </w:r>
      <w:del w:id="524" w:author="revision" w:date="2023-10-30T09:08:00Z">
        <w:r>
          <w:delText xml:space="preserve"> and S7), and neither</w:delText>
        </w:r>
      </w:del>
      <w:ins w:id="525" w:author="revision" w:date="2023-10-30T09:08:00Z">
        <w:r>
          <w:t>), nor</w:t>
        </w:r>
      </w:ins>
      <w:r>
        <w:t xml:space="preserve"> was there a clear pattern across models. Regarding the soil moisture gradient, a group of models featured decreasing </w:t>
      </w:r>
      <w:del w:id="526" w:author="revision" w:date="2023-10-30T09:08:00Z">
        <w:r>
          <w:delText>regeneration</w:delText>
        </w:r>
      </w:del>
      <w:ins w:id="527" w:author="revision" w:date="2023-10-30T09:08:00Z">
        <w:r>
          <w:t>recruitment</w:t>
        </w:r>
      </w:ins>
      <w:r>
        <w:t xml:space="preserve"> with increasing soil moisture (4C, ForClim 1, ForClim11, SIBYLA, xComp, PICUS, LandClim, TreeMig and iLand), while a few models showed the opposite trend (ForCEEPS(f), FORMIND and LPJ-GUESS). Across the temperature gradient, all the models that featured a decrease in </w:t>
      </w:r>
      <w:del w:id="528" w:author="revision" w:date="2023-10-30T09:08:00Z">
        <w:r>
          <w:delText>regeneration</w:delText>
        </w:r>
      </w:del>
      <w:ins w:id="529" w:author="revision" w:date="2023-10-30T09:08:00Z">
        <w:r>
          <w:t>recruitment</w:t>
        </w:r>
      </w:ins>
      <w:r>
        <w:t xml:space="preserve"> levels with increasing soil moisture showed the opposite trend (i.e., more </w:t>
      </w:r>
      <w:del w:id="530" w:author="revision" w:date="2023-10-30T09:08:00Z">
        <w:r>
          <w:delText>regeneration</w:delText>
        </w:r>
      </w:del>
      <w:ins w:id="531" w:author="revision" w:date="2023-10-30T09:08:00Z">
        <w:r>
          <w:t>recruitment</w:t>
        </w:r>
      </w:ins>
      <w:r>
        <w:t xml:space="preserve"> with increasing temperature), except for 4C. The other models did not feature a clear pattern.</w:t>
      </w:r>
    </w:p>
    <w:p w14:paraId="27885F83" w14:textId="4034DA2F" w:rsidR="00CF56CB" w:rsidRDefault="00000000">
      <w:pPr>
        <w:pStyle w:val="BodyText"/>
      </w:pPr>
      <w:r>
        <w:t>Silver fir (</w:t>
      </w:r>
      <w:r>
        <w:rPr>
          <w:i/>
          <w:iCs/>
        </w:rPr>
        <w:t>Abies alba</w:t>
      </w:r>
      <w:r>
        <w:t>), beech (</w:t>
      </w:r>
      <w:r>
        <w:rPr>
          <w:i/>
          <w:iCs/>
        </w:rPr>
        <w:t>Fagus sylvatica</w:t>
      </w:r>
      <w:r>
        <w:t>), Scots pine (</w:t>
      </w:r>
      <w:r>
        <w:rPr>
          <w:i/>
          <w:iCs/>
        </w:rPr>
        <w:t>Pinus sylvestris</w:t>
      </w:r>
      <w:r>
        <w:t>) and oak (</w:t>
      </w:r>
      <w:r>
        <w:rPr>
          <w:i/>
          <w:iCs/>
        </w:rPr>
        <w:t>Quercus</w:t>
      </w:r>
      <w:r>
        <w:t xml:space="preserve"> spp.) were the species observed most frequently in the EuFoRIa data. Most models captured well the share of basal area in the </w:t>
      </w:r>
      <w:del w:id="532" w:author="revision" w:date="2023-10-30T09:08:00Z">
        <w:r>
          <w:delText>regeneration</w:delText>
        </w:r>
      </w:del>
      <w:ins w:id="533" w:author="revision" w:date="2023-10-30T09:08:00Z">
        <w:r>
          <w:t>recruitment</w:t>
        </w:r>
      </w:ins>
      <w:r>
        <w:t xml:space="preserve"> of these five species compared to the observed data along the two major climatic gradients (Figure </w:t>
      </w:r>
      <w:del w:id="534" w:author="revision" w:date="2023-10-30T09:08:00Z">
        <w:r>
          <w:delText>@ref(fig:diff),</w:delText>
        </w:r>
      </w:del>
      <w:ins w:id="535" w:author="revision" w:date="2023-10-30T09:08:00Z">
        <w:r>
          <w:t>8,</w:t>
        </w:r>
      </w:ins>
      <w:r>
        <w:t xml:space="preserve"> cf.</w:t>
      </w:r>
      <w:del w:id="536" w:author="revision" w:date="2023-10-30T09:08:00Z">
        <w:r>
          <w:delText> </w:delText>
        </w:r>
      </w:del>
      <w:ins w:id="537" w:author="revision" w:date="2023-10-30T09:08:00Z">
        <w:r>
          <w:t xml:space="preserve"> </w:t>
        </w:r>
      </w:ins>
      <w:r>
        <w:t>Figure S8). However, the models differed considerably in the way in which they simulated these climatic niches.</w:t>
      </w:r>
    </w:p>
    <w:p w14:paraId="35C4E494" w14:textId="776AD6DB" w:rsidR="00CF56CB" w:rsidRDefault="00000000">
      <w:pPr>
        <w:pStyle w:val="BodyText"/>
      </w:pPr>
      <w:r>
        <w:t xml:space="preserve">First, some models overestimated </w:t>
      </w:r>
      <w:del w:id="538" w:author="revision" w:date="2023-10-30T09:08:00Z">
        <w:r>
          <w:delText>regeneration</w:delText>
        </w:r>
      </w:del>
      <w:ins w:id="539" w:author="revision" w:date="2023-10-30T09:08:00Z">
        <w:r>
          <w:t>recruitment</w:t>
        </w:r>
      </w:ins>
      <w:r>
        <w:t xml:space="preserve"> across the entire gradients of at least one of the five main tree species (Figure </w:t>
      </w:r>
      <w:del w:id="540" w:author="revision" w:date="2023-10-30T09:08:00Z">
        <w:r>
          <w:delText>@ref(fig:diff),</w:delText>
        </w:r>
      </w:del>
      <w:ins w:id="541" w:author="revision" w:date="2023-10-30T09:08:00Z">
        <w:r>
          <w:t>8,</w:t>
        </w:r>
      </w:ins>
      <w:r>
        <w:t xml:space="preserve"> e.g., ForCEEPS, ForCEEPS(f), LandClim or LPJ-GUESS), while other models overestimated </w:t>
      </w:r>
      <w:del w:id="542" w:author="revision" w:date="2023-10-30T09:08:00Z">
        <w:r>
          <w:delText>regeneration</w:delText>
        </w:r>
      </w:del>
      <w:ins w:id="543" w:author="revision" w:date="2023-10-30T09:08:00Z">
        <w:r>
          <w:t>recruitment</w:t>
        </w:r>
      </w:ins>
      <w:r>
        <w:t xml:space="preserve"> of more than one species for a large part of the climate gradients, such as xComp, PICUS, SIBYLA or LPJ-GUESS (cf. red colors in Figure </w:t>
      </w:r>
      <w:del w:id="544" w:author="revision" w:date="2023-10-30T09:08:00Z">
        <w:r>
          <w:delText>@ref(fig:diff)).</w:delText>
        </w:r>
      </w:del>
      <w:ins w:id="545" w:author="revision" w:date="2023-10-30T09:08:00Z">
        <w:r>
          <w:t>8).</w:t>
        </w:r>
      </w:ins>
      <w:r>
        <w:t xml:space="preserve"> These trends were consistent for both </w:t>
      </w:r>
      <w:del w:id="546" w:author="revision" w:date="2023-10-30T09:08:00Z">
        <w:r>
          <w:delText>regeneration</w:delText>
        </w:r>
      </w:del>
      <w:ins w:id="547" w:author="revision" w:date="2023-10-30T09:08:00Z">
        <w:r>
          <w:t>recruitment</w:t>
        </w:r>
      </w:ins>
      <w:r>
        <w:t xml:space="preserve"> thresholds, although the exact changes in the share of the </w:t>
      </w:r>
      <w:del w:id="548" w:author="revision" w:date="2023-10-30T09:08:00Z">
        <w:r>
          <w:delText>regeneration</w:delText>
        </w:r>
      </w:del>
      <w:ins w:id="549" w:author="revision" w:date="2023-10-30T09:08:00Z">
        <w:r>
          <w:t>recruited</w:t>
        </w:r>
      </w:ins>
      <w:r>
        <w:t xml:space="preserve"> basal area were different (Figure S8).</w:t>
      </w:r>
    </w:p>
    <w:p w14:paraId="5D81E040" w14:textId="20834D88" w:rsidR="00CF56CB" w:rsidRDefault="00000000">
      <w:pPr>
        <w:pStyle w:val="BodyText"/>
      </w:pPr>
      <w:r>
        <w:t xml:space="preserve">Second, there was some congruence in the simulation results by species across the models. The share in the </w:t>
      </w:r>
      <w:del w:id="550" w:author="revision" w:date="2023-10-30T09:08:00Z">
        <w:r>
          <w:delText>regeneration</w:delText>
        </w:r>
      </w:del>
      <w:ins w:id="551" w:author="revision" w:date="2023-10-30T09:08:00Z">
        <w:r>
          <w:t>recruitment</w:t>
        </w:r>
      </w:ins>
      <w:r>
        <w:t xml:space="preserve"> of </w:t>
      </w:r>
      <w:proofErr w:type="gramStart"/>
      <w:r>
        <w:t>Silver</w:t>
      </w:r>
      <w:proofErr w:type="gramEnd"/>
      <w:r>
        <w:t xml:space="preserve"> fir (</w:t>
      </w:r>
      <w:r>
        <w:rPr>
          <w:i/>
          <w:iCs/>
        </w:rPr>
        <w:t>Abies alba</w:t>
      </w:r>
      <w:r>
        <w:t xml:space="preserve">) was captured well across the gradient by most models except for xComp, PICUS, and LandClim, which overestimated the </w:t>
      </w:r>
      <w:del w:id="552" w:author="revision" w:date="2023-10-30T09:08:00Z">
        <w:r>
          <w:delText>regeneration</w:delText>
        </w:r>
      </w:del>
      <w:ins w:id="553" w:author="revision" w:date="2023-10-30T09:08:00Z">
        <w:r>
          <w:t>recruitment</w:t>
        </w:r>
      </w:ins>
      <w:r>
        <w:t xml:space="preserve"> share of this species. There were also some peculiarities evident for some models, such as 4C that did not simulate </w:t>
      </w:r>
      <w:r>
        <w:rPr>
          <w:i/>
          <w:iCs/>
        </w:rPr>
        <w:t>Abies alba</w:t>
      </w:r>
      <w:r>
        <w:t xml:space="preserve">. The patterns across models for </w:t>
      </w:r>
      <w:r>
        <w:rPr>
          <w:i/>
          <w:iCs/>
        </w:rPr>
        <w:t>Fagus sylvatica</w:t>
      </w:r>
      <w:r>
        <w:t xml:space="preserve"> </w:t>
      </w:r>
      <w:del w:id="554" w:author="revision" w:date="2023-10-30T09:08:00Z">
        <w:r>
          <w:delText>regeneration</w:delText>
        </w:r>
      </w:del>
      <w:ins w:id="555" w:author="revision" w:date="2023-10-30T09:08:00Z">
        <w:r>
          <w:t>recruitment</w:t>
        </w:r>
      </w:ins>
      <w:r>
        <w:t xml:space="preserve"> </w:t>
      </w:r>
      <w:proofErr w:type="gramStart"/>
      <w:r>
        <w:t>were</w:t>
      </w:r>
      <w:proofErr w:type="gramEnd"/>
      <w:r>
        <w:t xml:space="preserve"> more complex, as its </w:t>
      </w:r>
      <w:del w:id="556" w:author="revision" w:date="2023-10-30T09:08:00Z">
        <w:r>
          <w:delText>regeneration</w:delText>
        </w:r>
      </w:del>
      <w:ins w:id="557" w:author="revision" w:date="2023-10-30T09:08:00Z">
        <w:r>
          <w:t>recruitment</w:t>
        </w:r>
      </w:ins>
      <w:r>
        <w:t xml:space="preserve"> was underestimated by many models across the environmental gradients featuring negligible regeneration at most sites, while others overestimated it in different parts of the environmental space. Most models overestimated the share of </w:t>
      </w:r>
      <w:proofErr w:type="spellStart"/>
      <w:r>
        <w:rPr>
          <w:i/>
          <w:iCs/>
        </w:rPr>
        <w:t>Picea</w:t>
      </w:r>
      <w:proofErr w:type="spellEnd"/>
      <w:r>
        <w:rPr>
          <w:i/>
          <w:iCs/>
        </w:rPr>
        <w:t xml:space="preserve"> </w:t>
      </w:r>
      <w:proofErr w:type="spellStart"/>
      <w:r>
        <w:rPr>
          <w:i/>
          <w:iCs/>
        </w:rPr>
        <w:lastRenderedPageBreak/>
        <w:t>abies</w:t>
      </w:r>
      <w:proofErr w:type="spellEnd"/>
      <w:r>
        <w:t xml:space="preserve"> </w:t>
      </w:r>
      <w:del w:id="558" w:author="revision" w:date="2023-10-30T09:08:00Z">
        <w:r>
          <w:delText>regeneration</w:delText>
        </w:r>
      </w:del>
      <w:ins w:id="559" w:author="revision" w:date="2023-10-30T09:08:00Z">
        <w:r>
          <w:t>recruitment</w:t>
        </w:r>
      </w:ins>
      <w:r>
        <w:t xml:space="preserve"> in the cold-wet part of the gradients. </w:t>
      </w:r>
      <w:r>
        <w:rPr>
          <w:i/>
          <w:iCs/>
        </w:rPr>
        <w:t>Pinus sylvestris</w:t>
      </w:r>
      <w:r>
        <w:t xml:space="preserve"> and </w:t>
      </w:r>
      <w:r>
        <w:rPr>
          <w:i/>
          <w:iCs/>
        </w:rPr>
        <w:t>Quercus</w:t>
      </w:r>
      <w:r>
        <w:t xml:space="preserve"> spp. represented a small share of the </w:t>
      </w:r>
      <w:del w:id="560" w:author="revision" w:date="2023-10-30T09:08:00Z">
        <w:r>
          <w:delText>regeneration</w:delText>
        </w:r>
      </w:del>
      <w:ins w:id="561" w:author="revision" w:date="2023-10-30T09:08:00Z">
        <w:r>
          <w:t>recruitment</w:t>
        </w:r>
      </w:ins>
      <w:r>
        <w:t xml:space="preserve"> in the observed data mostly at warm-dry sites. Many models, however, erroneously featured </w:t>
      </w:r>
      <w:del w:id="562" w:author="revision" w:date="2023-10-30T09:08:00Z">
        <w:r>
          <w:delText>regeneration</w:delText>
        </w:r>
      </w:del>
      <w:ins w:id="563" w:author="revision" w:date="2023-10-30T09:08:00Z">
        <w:r>
          <w:t>recruitment</w:t>
        </w:r>
      </w:ins>
      <w:r>
        <w:t xml:space="preserve"> for these two species along most of the climatic gradients, although with a low share of basal area. Five models (4C, FORMIND, SIBYLA, xComp, and </w:t>
      </w:r>
      <w:proofErr w:type="spellStart"/>
      <w:r>
        <w:t>LandClim</w:t>
      </w:r>
      <w:proofErr w:type="spellEnd"/>
      <w:r>
        <w:t xml:space="preserve">) had </w:t>
      </w:r>
      <w:del w:id="564" w:author="revision" w:date="2023-10-30T09:08:00Z">
        <w:r>
          <w:delText>almost no regeneration</w:delText>
        </w:r>
      </w:del>
      <w:ins w:id="565" w:author="revision" w:date="2023-10-30T09:08:00Z">
        <w:r>
          <w:t>very small amounts of recruitment</w:t>
        </w:r>
      </w:ins>
      <w:r>
        <w:t xml:space="preserve"> of </w:t>
      </w:r>
      <w:r>
        <w:rPr>
          <w:i/>
          <w:iCs/>
        </w:rPr>
        <w:t>Pinus sylvestris</w:t>
      </w:r>
      <w:r>
        <w:t xml:space="preserve"> and </w:t>
      </w:r>
      <w:r>
        <w:rPr>
          <w:i/>
          <w:iCs/>
        </w:rPr>
        <w:t>Quercus</w:t>
      </w:r>
      <w:r>
        <w:t xml:space="preserve"> </w:t>
      </w:r>
      <w:proofErr w:type="gramStart"/>
      <w:r>
        <w:t>spp., or</w:t>
      </w:r>
      <w:proofErr w:type="gramEnd"/>
      <w:r>
        <w:t xml:space="preserve"> did not feature any </w:t>
      </w:r>
      <w:del w:id="566" w:author="revision" w:date="2023-10-30T09:08:00Z">
        <w:r>
          <w:delText>regeneration</w:delText>
        </w:r>
      </w:del>
      <w:ins w:id="567" w:author="revision" w:date="2023-10-30T09:08:00Z">
        <w:r>
          <w:t>recruitment</w:t>
        </w:r>
      </w:ins>
      <w:r>
        <w:t xml:space="preserve"> of these species at all.</w:t>
      </w:r>
    </w:p>
    <w:p w14:paraId="5A84D2F6" w14:textId="7015F660" w:rsidR="00CF56CB" w:rsidRDefault="00000000">
      <w:pPr>
        <w:pStyle w:val="BodyText"/>
      </w:pPr>
      <w:r>
        <w:t xml:space="preserve">Lastly, there is no model that performed well across the five species regarding the species-specific </w:t>
      </w:r>
      <w:del w:id="568" w:author="revision" w:date="2023-10-30T09:08:00Z">
        <w:r>
          <w:delText>regeneration</w:delText>
        </w:r>
      </w:del>
      <w:ins w:id="569" w:author="revision" w:date="2023-10-30T09:08:00Z">
        <w:r>
          <w:t>recruitment</w:t>
        </w:r>
      </w:ins>
      <w:r>
        <w:t xml:space="preserve"> levels in the environmental space (Figure </w:t>
      </w:r>
      <w:del w:id="570" w:author="revision" w:date="2023-10-30T09:08:00Z">
        <w:r>
          <w:delText>@ref(fig:diff)).</w:delText>
        </w:r>
      </w:del>
      <w:ins w:id="571" w:author="revision" w:date="2023-10-30T09:08:00Z">
        <w:r>
          <w:t>8).</w:t>
        </w:r>
      </w:ins>
      <w:r>
        <w:t xml:space="preserve"> Some models (e.g., ForClim11, PICUS) tended to consistently overestimate the </w:t>
      </w:r>
      <w:del w:id="572" w:author="revision" w:date="2023-10-30T09:08:00Z">
        <w:r>
          <w:delText>regeneration</w:delText>
        </w:r>
      </w:del>
      <w:ins w:id="573" w:author="revision" w:date="2023-10-30T09:08:00Z">
        <w:r>
          <w:t>recruitment</w:t>
        </w:r>
      </w:ins>
      <w:r>
        <w:t xml:space="preserve"> share of all five species, but most models overestimated the </w:t>
      </w:r>
      <w:del w:id="574" w:author="revision" w:date="2023-10-30T09:08:00Z">
        <w:r>
          <w:delText>regeneration</w:delText>
        </w:r>
      </w:del>
      <w:ins w:id="575" w:author="revision" w:date="2023-10-30T09:08:00Z">
        <w:r>
          <w:t>recruitment</w:t>
        </w:r>
      </w:ins>
      <w:r>
        <w:t xml:space="preserve"> share of some species while underestimating the share of others (e.g., ForCEEPS, LPJ-GUESS).</w:t>
      </w:r>
    </w:p>
    <w:p w14:paraId="349E0DCC" w14:textId="77777777" w:rsidR="00CF56CB" w:rsidRDefault="00000000">
      <w:pPr>
        <w:pStyle w:val="Heading1"/>
      </w:pPr>
      <w:bookmarkStart w:id="576" w:name="discussion"/>
      <w:bookmarkEnd w:id="358"/>
      <w:bookmarkEnd w:id="492"/>
      <w:r>
        <w:t>Discussion</w:t>
      </w:r>
    </w:p>
    <w:p w14:paraId="2E840A33" w14:textId="467CCED8" w:rsidR="00CF56CB" w:rsidRDefault="00000000">
      <w:pPr>
        <w:pStyle w:val="FirstParagraph"/>
      </w:pPr>
      <w:r>
        <w:t xml:space="preserve">Tree regeneration is a fundamental process in forest dynamics. Correctly capturing </w:t>
      </w:r>
      <w:del w:id="577" w:author="revision" w:date="2023-10-30T09:08:00Z">
        <w:r>
          <w:delText>tree regeneration</w:delText>
        </w:r>
      </w:del>
      <w:ins w:id="578" w:author="revision" w:date="2023-10-30T09:08:00Z">
        <w:r>
          <w:t>it</w:t>
        </w:r>
      </w:ins>
      <w:r>
        <w:t xml:space="preserve"> in dynamic models is fundamental to, for example, evaluate post-disturbance dynamics and potential long-term recovery trajectories as it will define the forest state in the first decades (</w:t>
      </w:r>
      <w:hyperlink w:anchor="ref-seidl2022">
        <w:r>
          <w:rPr>
            <w:rStyle w:val="Hyperlink"/>
          </w:rPr>
          <w:t>Seidl and Turner 2022</w:t>
        </w:r>
      </w:hyperlink>
      <w:r>
        <w:t xml:space="preserve">). If this initial phase is not captured well, we can not properly assess aspects such as forest resilience or the timing, magnitude and progression of carbon sequestration. In this study, for the first time, projections of tree </w:t>
      </w:r>
      <w:del w:id="579" w:author="revision" w:date="2023-10-30T09:08:00Z">
        <w:r>
          <w:delText>regeneration</w:delText>
        </w:r>
      </w:del>
      <w:ins w:id="580" w:author="revision" w:date="2023-10-30T09:08:00Z">
        <w:r>
          <w:t>recruitment</w:t>
        </w:r>
      </w:ins>
      <w:r>
        <w:t xml:space="preserve"> from multiple models of forest dynamics were confronted with a unique dataset from unmanaged forest reserves across a large environmental gradient in Europe.</w:t>
      </w:r>
    </w:p>
    <w:p w14:paraId="1A881E1F" w14:textId="1B4A902E" w:rsidR="00CF56CB" w:rsidRDefault="00000000">
      <w:pPr>
        <w:pStyle w:val="BodyText"/>
      </w:pPr>
      <w:r>
        <w:t>The EuFoRIa data (</w:t>
      </w:r>
      <w:hyperlink w:anchor="ref-käber2023">
        <w:r>
          <w:rPr>
            <w:rStyle w:val="Hyperlink"/>
          </w:rPr>
          <w:t>Käber et al. 2023</w:t>
        </w:r>
      </w:hyperlink>
      <w:r>
        <w:t>) are exceptional, particularly with respect to the number of records (number of sites and repeated measurements</w:t>
      </w:r>
      <w:ins w:id="581" w:author="revision" w:date="2023-10-30T09:08:00Z">
        <w:r>
          <w:t xml:space="preserve"> on unmanaged forests</w:t>
        </w:r>
      </w:ins>
      <w:r>
        <w:t xml:space="preserve">), which is essential for capturing a highly ‘noisy’ process such as tree regeneration. The use of this dataset for model benchmarking provided novel insights on the ability of state-of-the-art models to accurately simulate </w:t>
      </w:r>
      <w:del w:id="582" w:author="revision" w:date="2023-10-30T09:08:00Z">
        <w:r>
          <w:delText>regeneration</w:delText>
        </w:r>
      </w:del>
      <w:ins w:id="583" w:author="revision" w:date="2023-10-30T09:08:00Z">
        <w:r>
          <w:t>recruitment</w:t>
        </w:r>
      </w:ins>
      <w:r>
        <w:t xml:space="preserve"> levels, </w:t>
      </w:r>
      <w:ins w:id="584" w:author="revision" w:date="2023-10-30T09:08:00Z">
        <w:r>
          <w:t xml:space="preserve">its </w:t>
        </w:r>
      </w:ins>
      <w:r>
        <w:t>species composition</w:t>
      </w:r>
      <w:del w:id="585" w:author="revision" w:date="2023-10-30T09:08:00Z">
        <w:r>
          <w:delText>,</w:delText>
        </w:r>
      </w:del>
      <w:r>
        <w:t xml:space="preserve"> and mortality in an early stage of tree life, i.e., between </w:t>
      </w:r>
      <w:del w:id="586" w:author="revision" w:date="2023-10-30T09:08:00Z">
        <w:r>
          <w:delText xml:space="preserve">a </w:delText>
        </w:r>
      </w:del>
      <w:r>
        <w:t xml:space="preserve">tree </w:t>
      </w:r>
      <w:del w:id="587" w:author="revision" w:date="2023-10-30T09:08:00Z">
        <w:r>
          <w:delText>diameter</w:delText>
        </w:r>
      </w:del>
      <w:ins w:id="588" w:author="revision" w:date="2023-10-30T09:08:00Z">
        <w:r>
          <w:t>diameters</w:t>
        </w:r>
      </w:ins>
      <w:r>
        <w:t xml:space="preserve"> of 7 and 10 cm. Overall, by adopting this approach a much broader understanding resulted than if we had used these data for model calibration: it is primarily from the shortcomings of the models that we can gain ecological insights (cf. </w:t>
      </w:r>
      <w:hyperlink w:anchor="ref-trugman2022">
        <w:r>
          <w:rPr>
            <w:rStyle w:val="Hyperlink"/>
          </w:rPr>
          <w:t>Trugman 2022</w:t>
        </w:r>
      </w:hyperlink>
      <w:r>
        <w:t>).</w:t>
      </w:r>
    </w:p>
    <w:p w14:paraId="72F84BB3" w14:textId="1689E232" w:rsidR="00CF56CB" w:rsidRDefault="00000000">
      <w:pPr>
        <w:pStyle w:val="Heading2"/>
      </w:pPr>
      <w:bookmarkStart w:id="589" w:name="recruitment-levels-1"/>
      <w:del w:id="590" w:author="revision" w:date="2023-10-30T09:08:00Z">
        <w:r>
          <w:delText>Regeneration</w:delText>
        </w:r>
      </w:del>
      <w:ins w:id="591" w:author="revision" w:date="2023-10-30T09:08:00Z">
        <w:r>
          <w:t>Recruitment</w:t>
        </w:r>
      </w:ins>
      <w:r>
        <w:t xml:space="preserve"> levels</w:t>
      </w:r>
    </w:p>
    <w:p w14:paraId="3A7CF3F6" w14:textId="5665A893" w:rsidR="00CF56CB" w:rsidRDefault="00000000">
      <w:pPr>
        <w:pStyle w:val="FirstParagraph"/>
      </w:pPr>
      <w:r>
        <w:t xml:space="preserve">Most of the models overestimated tree </w:t>
      </w:r>
      <w:del w:id="592" w:author="revision" w:date="2023-10-30T09:08:00Z">
        <w:r>
          <w:delText>regeneration</w:delText>
        </w:r>
      </w:del>
      <w:ins w:id="593" w:author="revision" w:date="2023-10-30T09:08:00Z">
        <w:r>
          <w:t>recruitment</w:t>
        </w:r>
      </w:ins>
      <w:r>
        <w:t xml:space="preserve"> levels. This has potentially far-reaching implications, e.g., regarding biomass (and thus carbon) turnover, with a potential overestimation of the capacity for forest carbon sequestration (</w:t>
      </w:r>
      <w:hyperlink w:anchor="ref-pugh2019">
        <w:r>
          <w:rPr>
            <w:rStyle w:val="Hyperlink"/>
          </w:rPr>
          <w:t>Pugh et al. 2019</w:t>
        </w:r>
      </w:hyperlink>
      <w:r>
        <w:t xml:space="preserve">; </w:t>
      </w:r>
      <w:hyperlink w:anchor="ref-pan2011">
        <w:r>
          <w:rPr>
            <w:rStyle w:val="Hyperlink"/>
          </w:rPr>
          <w:t>Pan et al. 2011</w:t>
        </w:r>
      </w:hyperlink>
      <w:r>
        <w:t xml:space="preserve">). Yet, we focused on one specific stage, i.e., </w:t>
      </w:r>
      <w:del w:id="594" w:author="revision" w:date="2023-10-30T09:08:00Z">
        <w:r>
          <w:delText>regeneration</w:delText>
        </w:r>
      </w:del>
      <w:ins w:id="595" w:author="revision" w:date="2023-10-30T09:08:00Z">
        <w:r>
          <w:t>recruitment</w:t>
        </w:r>
      </w:ins>
      <w:r>
        <w:t xml:space="preserve"> into the 7 and 10 cm diameter classes. Trees at this size contribute little to carbon sequestration, and if the excess regeneration at this stage is compensated – in the models – soon </w:t>
      </w:r>
      <w:r>
        <w:lastRenderedPageBreak/>
        <w:t xml:space="preserve">thereafter by higher mortality, overall simulated </w:t>
      </w:r>
      <w:del w:id="596" w:author="revision" w:date="2023-10-30T09:08:00Z">
        <w:r>
          <w:delText>regeneration</w:delText>
        </w:r>
      </w:del>
      <w:ins w:id="597" w:author="revision" w:date="2023-10-30T09:08:00Z">
        <w:r>
          <w:t>tree population dynamics</w:t>
        </w:r>
      </w:ins>
      <w:r>
        <w:t xml:space="preserve"> may still </w:t>
      </w:r>
      <w:del w:id="598" w:author="revision" w:date="2023-10-30T09:08:00Z">
        <w:r>
          <w:delText>yield</w:delText>
        </w:r>
      </w:del>
      <w:ins w:id="599" w:author="revision" w:date="2023-10-30T09:08:00Z">
        <w:r>
          <w:t>be</w:t>
        </w:r>
      </w:ins>
      <w:r>
        <w:t xml:space="preserve"> trustworthy </w:t>
      </w:r>
      <w:del w:id="600" w:author="revision" w:date="2023-10-30T09:08:00Z">
        <w:r>
          <w:delText xml:space="preserve">results </w:delText>
        </w:r>
      </w:del>
      <w:r>
        <w:t>at the level of stand structure and</w:t>
      </w:r>
      <w:del w:id="601" w:author="revision" w:date="2023-10-30T09:08:00Z">
        <w:r>
          <w:delText xml:space="preserve"> related forest</w:delText>
        </w:r>
      </w:del>
      <w:r>
        <w:t xml:space="preserve"> attributes such as basal area or biomass.</w:t>
      </w:r>
    </w:p>
    <w:p w14:paraId="66A7E76D" w14:textId="62567AC9" w:rsidR="00CF56CB" w:rsidRDefault="00000000">
      <w:pPr>
        <w:pStyle w:val="BodyText"/>
      </w:pPr>
      <w:r>
        <w:t xml:space="preserve">From a modeling point of view, excess </w:t>
      </w:r>
      <w:del w:id="602" w:author="revision" w:date="2023-10-30T09:08:00Z">
        <w:r>
          <w:delText>regeneration</w:delText>
        </w:r>
      </w:del>
      <w:ins w:id="603" w:author="revision" w:date="2023-10-30T09:08:00Z">
        <w:r>
          <w:t>tree recruitment</w:t>
        </w:r>
      </w:ins>
      <w:r>
        <w:t xml:space="preserve"> inevitably requires excess mortality rates in a later stage, either – as observed for some models – between the 7 and 10 cm diameter thresholds, or soon after the 10 cm threshold has been crossed. In any case, correcting at early stages for the expected forest densities at later stages is equivalent to compensating for a first error (excess </w:t>
      </w:r>
      <w:del w:id="604" w:author="revision" w:date="2023-10-30T09:08:00Z">
        <w:r>
          <w:delText>regeneration</w:delText>
        </w:r>
      </w:del>
      <w:ins w:id="605" w:author="revision" w:date="2023-10-30T09:08:00Z">
        <w:r>
          <w:t>recruitment</w:t>
        </w:r>
      </w:ins>
      <w:r>
        <w:t xml:space="preserve">) by a second error (excess mortality). It is highly likely that biased projections will result, because the two errors are unlikely to be perfectly linked and thus will not always compensate each other. Hence, this structural problem of most models investigated here is problematic particularly if the models are to be used under novel conditions such as under climate change (e.g., </w:t>
      </w:r>
      <w:hyperlink w:anchor="ref-huber2021">
        <w:r>
          <w:rPr>
            <w:rStyle w:val="Hyperlink"/>
          </w:rPr>
          <w:t>Huber et al. 2021</w:t>
        </w:r>
      </w:hyperlink>
      <w:r>
        <w:t xml:space="preserve">) or in a decision support context (e.g., </w:t>
      </w:r>
      <w:hyperlink w:anchor="ref-thrippleton2021">
        <w:r>
          <w:rPr>
            <w:rStyle w:val="Hyperlink"/>
          </w:rPr>
          <w:t>Thrippleton et al. 2021</w:t>
        </w:r>
      </w:hyperlink>
      <w:r>
        <w:t>).</w:t>
      </w:r>
    </w:p>
    <w:p w14:paraId="5266303D" w14:textId="2AB14E15" w:rsidR="00CF56CB" w:rsidRDefault="00000000">
      <w:pPr>
        <w:pStyle w:val="BodyText"/>
      </w:pPr>
      <w:del w:id="606" w:author="revision" w:date="2023-10-30T09:08:00Z">
        <w:r>
          <w:delText>Regeneration</w:delText>
        </w:r>
      </w:del>
      <w:ins w:id="607" w:author="revision" w:date="2023-10-30T09:08:00Z">
        <w:r>
          <w:t>Recruitment</w:t>
        </w:r>
      </w:ins>
      <w:r>
        <w:t xml:space="preserve"> levels define the structure and composition of future forests, but it is equally important to correctly identify areas where regeneration is lacking (</w:t>
      </w:r>
      <w:hyperlink w:anchor="ref-rammer2021">
        <w:r>
          <w:rPr>
            <w:rStyle w:val="Hyperlink"/>
          </w:rPr>
          <w:t>Rammer et al. 2021</w:t>
        </w:r>
      </w:hyperlink>
      <w:r>
        <w:t>). There are multiple constraints to the regeneration niche of tree species (</w:t>
      </w:r>
      <w:hyperlink w:anchor="ref-price2001">
        <w:r>
          <w:rPr>
            <w:rStyle w:val="Hyperlink"/>
          </w:rPr>
          <w:t>Price et al. 2001</w:t>
        </w:r>
      </w:hyperlink>
      <w:r>
        <w:t>), and therefore the absence of regeneration is likely to be common (</w:t>
      </w:r>
      <w:hyperlink w:anchor="ref-fortin2007">
        <w:r>
          <w:rPr>
            <w:rStyle w:val="Hyperlink"/>
          </w:rPr>
          <w:t>Fortin and DeBlois 2007</w:t>
        </w:r>
      </w:hyperlink>
      <w:r>
        <w:t xml:space="preserve">), even over larger areas such as the one-hectare plots used here. Tree regeneration data are characterized by zero-inflation. This was clearly evident from the EuFoRIa dataset, but some of the models did not produce zeros at all, or featured a very low proportion of zero data. This substantial difference may be due to the fact that the simulation results were drawn from equilibrium forests, whereas in reality many of the forest reserves are recovering from past management activities and have become denser over the past decades (e.g., </w:t>
      </w:r>
      <w:hyperlink w:anchor="ref-heiri2009">
        <w:r>
          <w:rPr>
            <w:rStyle w:val="Hyperlink"/>
          </w:rPr>
          <w:t>Heiri et al. 2009</w:t>
        </w:r>
      </w:hyperlink>
      <w:r>
        <w:t>), leading to less regeneration than in an equilibrium situation.</w:t>
      </w:r>
      <w:ins w:id="608" w:author="revision" w:date="2023-10-30T09:08:00Z">
        <w:r>
          <w:t xml:space="preserve"> Another possible reason for this difference may be the exclusion of factors like deer browsing or failure to accurately measure establishment filters, such as competition with the herb layer, site-specific or environmental limitations.</w:t>
        </w:r>
      </w:ins>
    </w:p>
    <w:p w14:paraId="355586BA" w14:textId="6F0D4608" w:rsidR="00CF56CB" w:rsidRDefault="00000000">
      <w:pPr>
        <w:pStyle w:val="Heading2"/>
      </w:pPr>
      <w:bookmarkStart w:id="609" w:name="species-composition-of-recruitment"/>
      <w:bookmarkEnd w:id="589"/>
      <w:r>
        <w:t xml:space="preserve">Species composition of </w:t>
      </w:r>
      <w:del w:id="610" w:author="revision" w:date="2023-10-30T09:08:00Z">
        <w:r>
          <w:delText>regeneration</w:delText>
        </w:r>
      </w:del>
      <w:ins w:id="611" w:author="revision" w:date="2023-10-30T09:08:00Z">
        <w:r>
          <w:t>recruitment</w:t>
        </w:r>
      </w:ins>
    </w:p>
    <w:p w14:paraId="2D1E5CFF" w14:textId="5EDB2615" w:rsidR="00CF56CB" w:rsidRDefault="00000000">
      <w:pPr>
        <w:pStyle w:val="FirstParagraph"/>
      </w:pPr>
      <w:r>
        <w:t xml:space="preserve">Correctly capturing species composition in tree </w:t>
      </w:r>
      <w:del w:id="612" w:author="revision" w:date="2023-10-30T09:08:00Z">
        <w:r>
          <w:delText>regeneration</w:delText>
        </w:r>
      </w:del>
      <w:ins w:id="613" w:author="revision" w:date="2023-10-30T09:08:00Z">
        <w:r>
          <w:t>recruitment</w:t>
        </w:r>
      </w:ins>
      <w:r>
        <w:t xml:space="preserve"> is important to assess the future functional diversity of a forest, e.g., its sensitivity to drought or resilience to disturbances (</w:t>
      </w:r>
      <w:hyperlink w:anchor="ref-redmond2015">
        <w:r>
          <w:rPr>
            <w:rStyle w:val="Hyperlink"/>
          </w:rPr>
          <w:t>Redmond et al. 2015</w:t>
        </w:r>
      </w:hyperlink>
      <w:r>
        <w:t xml:space="preserve">; </w:t>
      </w:r>
      <w:hyperlink w:anchor="ref-seidl2022">
        <w:r>
          <w:rPr>
            <w:rStyle w:val="Hyperlink"/>
          </w:rPr>
          <w:t>Seidl and Turner 2022</w:t>
        </w:r>
      </w:hyperlink>
      <w:r>
        <w:t xml:space="preserve">). In the simulations, overall species diversity levels in the </w:t>
      </w:r>
      <w:del w:id="614" w:author="revision" w:date="2023-10-30T09:08:00Z">
        <w:r>
          <w:delText>regeneration</w:delText>
        </w:r>
      </w:del>
      <w:ins w:id="615" w:author="revision" w:date="2023-10-30T09:08:00Z">
        <w:r>
          <w:t>recruitment</w:t>
        </w:r>
      </w:ins>
      <w:r>
        <w:t xml:space="preserve"> were well within the observed range for half of the models (7 out of 14). Thus, while most </w:t>
      </w:r>
      <w:del w:id="616" w:author="revision" w:date="2023-10-30T09:08:00Z">
        <w:r>
          <w:delText xml:space="preserve">of the </w:delText>
        </w:r>
      </w:del>
      <w:r>
        <w:t xml:space="preserve">models are facing difficulties to quantitatively match </w:t>
      </w:r>
      <w:del w:id="617" w:author="revision" w:date="2023-10-30T09:08:00Z">
        <w:r>
          <w:delText>regeneration</w:delText>
        </w:r>
      </w:del>
      <w:ins w:id="618" w:author="revision" w:date="2023-10-30T09:08:00Z">
        <w:r>
          <w:t>recruitment</w:t>
        </w:r>
      </w:ins>
      <w:r>
        <w:t xml:space="preserve"> levels (cf. above), their performance is better </w:t>
      </w:r>
      <w:del w:id="619" w:author="revision" w:date="2023-10-30T09:08:00Z">
        <w:r>
          <w:delText>when it comes to matching</w:delText>
        </w:r>
      </w:del>
      <w:ins w:id="620" w:author="revision" w:date="2023-10-30T09:08:00Z">
        <w:r>
          <w:t>regarding</w:t>
        </w:r>
      </w:ins>
      <w:r>
        <w:t xml:space="preserve"> the composition of </w:t>
      </w:r>
      <w:del w:id="621" w:author="revision" w:date="2023-10-30T09:08:00Z">
        <w:r>
          <w:delText>regeneration</w:delText>
        </w:r>
      </w:del>
      <w:ins w:id="622" w:author="revision" w:date="2023-10-30T09:08:00Z">
        <w:r>
          <w:t>recruitment</w:t>
        </w:r>
      </w:ins>
      <w:r>
        <w:t xml:space="preserve"> as a function of abiotic and biotic conditions. Most models maintained or even decreased </w:t>
      </w:r>
      <w:del w:id="623" w:author="revision" w:date="2023-10-30T09:08:00Z">
        <w:r>
          <w:delText>regeneration</w:delText>
        </w:r>
      </w:del>
      <w:ins w:id="624" w:author="revision" w:date="2023-10-30T09:08:00Z">
        <w:r>
          <w:t>recruitment</w:t>
        </w:r>
      </w:ins>
      <w:r>
        <w:t xml:space="preserve"> diversity between the 7 and 10 cm thresholds, and the same is visible from the empirical data, but the differences </w:t>
      </w:r>
      <w:ins w:id="625" w:author="revision" w:date="2023-10-30T09:08:00Z">
        <w:r>
          <w:t xml:space="preserve">between the 7 and 10 cm thresholds </w:t>
        </w:r>
      </w:ins>
      <w:r>
        <w:t>were not significant. Diversity variations may be explained by the way the individual models consider regeneration processes (</w:t>
      </w:r>
      <w:hyperlink w:anchor="ref-konig_tree_2022">
        <w:r>
          <w:rPr>
            <w:rStyle w:val="Hyperlink"/>
          </w:rPr>
          <w:t>König et al. 2022</w:t>
        </w:r>
      </w:hyperlink>
      <w:r>
        <w:t xml:space="preserve">), e.g., </w:t>
      </w:r>
      <w:del w:id="626" w:author="revision" w:date="2023-10-30T09:08:00Z">
        <w:r>
          <w:delText xml:space="preserve">without considering the feedback from adults, </w:delText>
        </w:r>
      </w:del>
      <w:r>
        <w:t xml:space="preserve">regeneration can be linked to </w:t>
      </w:r>
      <w:del w:id="627" w:author="revision" w:date="2023-10-30T09:08:00Z">
        <w:r>
          <w:delText>either</w:delText>
        </w:r>
      </w:del>
      <w:ins w:id="628" w:author="revision" w:date="2023-10-30T09:08:00Z">
        <w:r>
          <w:t xml:space="preserve">the </w:t>
        </w:r>
        <w:r>
          <w:lastRenderedPageBreak/>
          <w:t>seed/seedling bank,</w:t>
        </w:r>
      </w:ins>
      <w:r>
        <w:t xml:space="preserve"> seed rain from dispersal or </w:t>
      </w:r>
      <w:ins w:id="629" w:author="revision" w:date="2023-10-30T09:08:00Z">
        <w:r>
          <w:t xml:space="preserve">from </w:t>
        </w:r>
      </w:ins>
      <w:r>
        <w:t xml:space="preserve">a </w:t>
      </w:r>
      <w:del w:id="630" w:author="revision" w:date="2023-10-30T09:08:00Z">
        <w:r>
          <w:delText>seed/seedling bank; neither process is incorporated across many models studied here, however</w:delText>
        </w:r>
      </w:del>
      <w:ins w:id="631" w:author="revision" w:date="2023-10-30T09:08:00Z">
        <w:r>
          <w:t>pool of available species</w:t>
        </w:r>
      </w:ins>
      <w:r>
        <w:t>.</w:t>
      </w:r>
    </w:p>
    <w:p w14:paraId="00E26ACC" w14:textId="7DAE76ED" w:rsidR="00CF56CB" w:rsidRDefault="00000000">
      <w:pPr>
        <w:pStyle w:val="BodyText"/>
      </w:pPr>
      <w:r>
        <w:t xml:space="preserve">The species diversity of the entire stand was captured better by the models than the diversity of tree </w:t>
      </w:r>
      <w:del w:id="632" w:author="revision" w:date="2023-10-30T09:08:00Z">
        <w:r>
          <w:delText>regeneration</w:delText>
        </w:r>
      </w:del>
      <w:ins w:id="633" w:author="revision" w:date="2023-10-30T09:08:00Z">
        <w:r>
          <w:t>recruitment</w:t>
        </w:r>
      </w:ins>
      <w:r>
        <w:t xml:space="preserve">, and only a few models overpredicted stand-level diversity. Defining </w:t>
      </w:r>
      <w:del w:id="634" w:author="revision" w:date="2023-10-30T09:08:00Z">
        <w:r>
          <w:delText>regeneration</w:delText>
        </w:r>
      </w:del>
      <w:ins w:id="635" w:author="revision" w:date="2023-10-30T09:08:00Z">
        <w:r>
          <w:t>recruitment</w:t>
        </w:r>
      </w:ins>
      <w:r>
        <w:t xml:space="preserve"> composition as being proportional to </w:t>
      </w:r>
      <w:ins w:id="636" w:author="revision" w:date="2023-10-30T09:08:00Z">
        <w:r>
          <w:t xml:space="preserve">local </w:t>
        </w:r>
      </w:ins>
      <w:r>
        <w:t>adult abundance, regardless of productivity, might be a simple and conservative assumption to</w:t>
      </w:r>
      <w:del w:id="637" w:author="revision" w:date="2023-10-30T09:08:00Z">
        <w:r>
          <w:delText xml:space="preserve"> safely</w:delText>
        </w:r>
      </w:del>
      <w:r>
        <w:t xml:space="preserve"> maintain relative species abundances (</w:t>
      </w:r>
      <w:hyperlink w:anchor="ref-hanbury-brown2022">
        <w:r>
          <w:rPr>
            <w:rStyle w:val="Hyperlink"/>
          </w:rPr>
          <w:t>Hanbury-Brown, Ward, and Kueppers 2022</w:t>
        </w:r>
      </w:hyperlink>
      <w:r>
        <w:t xml:space="preserve">), although this may be simplistic. Furthermore, based on the simulation results, there is no evidence that models with feedback from the canopy </w:t>
      </w:r>
      <w:ins w:id="638" w:author="revision" w:date="2023-10-30T09:08:00Z">
        <w:r>
          <w:t xml:space="preserve">(in terms of species composition of regeneration) </w:t>
        </w:r>
      </w:ins>
      <w:r>
        <w:t xml:space="preserve">captured </w:t>
      </w:r>
      <w:del w:id="639" w:author="revision" w:date="2023-10-30T09:08:00Z">
        <w:r>
          <w:delText xml:space="preserve">better </w:delText>
        </w:r>
      </w:del>
      <w:r>
        <w:t xml:space="preserve">the species diversity of the </w:t>
      </w:r>
      <w:del w:id="640" w:author="revision" w:date="2023-10-30T09:08:00Z">
        <w:r>
          <w:delText xml:space="preserve">regeneration </w:delText>
        </w:r>
      </w:del>
      <w:ins w:id="641" w:author="revision" w:date="2023-10-30T09:08:00Z">
        <w:r>
          <w:t xml:space="preserve">recruitment better </w:t>
        </w:r>
      </w:ins>
      <w:r>
        <w:t xml:space="preserve">than those without feedback, with the exception of </w:t>
      </w:r>
      <w:proofErr w:type="spellStart"/>
      <w:r>
        <w:t>ForCEEPS</w:t>
      </w:r>
      <w:proofErr w:type="spellEnd"/>
      <w:r>
        <w:t xml:space="preserve"> that </w:t>
      </w:r>
      <w:ins w:id="642" w:author="revision" w:date="2023-10-30T09:08:00Z">
        <w:r>
          <w:t xml:space="preserve">featured </w:t>
        </w:r>
      </w:ins>
      <w:r>
        <w:t xml:space="preserve">significantly </w:t>
      </w:r>
      <w:del w:id="643" w:author="revision" w:date="2023-10-30T09:08:00Z">
        <w:r>
          <w:delText>improved regeneration</w:delText>
        </w:r>
      </w:del>
      <w:ins w:id="644" w:author="revision" w:date="2023-10-30T09:08:00Z">
        <w:r>
          <w:t>more accurate recruitment</w:t>
        </w:r>
      </w:ins>
      <w:r>
        <w:t xml:space="preserve"> species diversity with the model version that included feedback (ForCEEPS(f)). The similar performance of models with and without feedback is likely because the models put more weight on the regeneration niche arising from abiotic and biotic filters, than from the habitat niche of the adult trees (</w:t>
      </w:r>
      <w:hyperlink w:anchor="ref-grubb1977">
        <w:r>
          <w:rPr>
            <w:rStyle w:val="Hyperlink"/>
          </w:rPr>
          <w:t>Grubb 1977</w:t>
        </w:r>
      </w:hyperlink>
      <w:r>
        <w:t>).</w:t>
      </w:r>
    </w:p>
    <w:p w14:paraId="0927C484" w14:textId="29156C91" w:rsidR="00CF56CB" w:rsidRDefault="00000000">
      <w:pPr>
        <w:pStyle w:val="Heading2"/>
      </w:pPr>
      <w:bookmarkStart w:id="645" w:name="recruitment-mortality-1"/>
      <w:bookmarkEnd w:id="609"/>
      <w:del w:id="646" w:author="revision" w:date="2023-10-30T09:08:00Z">
        <w:r>
          <w:delText>Regeneration</w:delText>
        </w:r>
      </w:del>
      <w:ins w:id="647" w:author="revision" w:date="2023-10-30T09:08:00Z">
        <w:r>
          <w:t>Recruitment</w:t>
        </w:r>
      </w:ins>
      <w:r>
        <w:t xml:space="preserve"> mortality</w:t>
      </w:r>
    </w:p>
    <w:p w14:paraId="55AABC77" w14:textId="35F2C3EE" w:rsidR="00CF56CB" w:rsidRDefault="00000000">
      <w:pPr>
        <w:pStyle w:val="FirstParagraph"/>
      </w:pPr>
      <w:r>
        <w:t>There are several factors that lead to mortality during the regeneration phase, such as competition (</w:t>
      </w:r>
      <w:hyperlink w:anchor="ref-casper1997">
        <w:r>
          <w:rPr>
            <w:rStyle w:val="Hyperlink"/>
          </w:rPr>
          <w:t>Casper and Jackson 1997</w:t>
        </w:r>
      </w:hyperlink>
      <w:r>
        <w:t>) and multiple abiotic factors (</w:t>
      </w:r>
      <w:hyperlink w:anchor="ref-schmid2021">
        <w:r>
          <w:rPr>
            <w:rStyle w:val="Hyperlink"/>
          </w:rPr>
          <w:t>Schmid et al. 2021</w:t>
        </w:r>
      </w:hyperlink>
      <w:r>
        <w:t xml:space="preserve">; </w:t>
      </w:r>
      <w:hyperlink w:anchor="ref-cunningham2006">
        <w:r>
          <w:rPr>
            <w:rStyle w:val="Hyperlink"/>
          </w:rPr>
          <w:t>Cunningham et al. 2006</w:t>
        </w:r>
      </w:hyperlink>
      <w:r>
        <w:t xml:space="preserve">). As mentioned above, it is reasonable to expect that models that overestimate </w:t>
      </w:r>
      <w:del w:id="648" w:author="revision" w:date="2023-10-30T09:08:00Z">
        <w:r>
          <w:delText>regeneration</w:delText>
        </w:r>
      </w:del>
      <w:ins w:id="649" w:author="revision" w:date="2023-10-30T09:08:00Z">
        <w:r>
          <w:t>recruitment at 7 cm</w:t>
        </w:r>
      </w:ins>
      <w:r>
        <w:t xml:space="preserve"> may have a particularly high mortality between the 7 and 10 cm thresholds. However, this was not consistently evident from the simulations. This implies that these models must have an excess mortality in later stages, if we assume that all models were able to capture the structure and composition of the adult stands along the EuFoRIa gradient; this however was not tested here.</w:t>
      </w:r>
    </w:p>
    <w:p w14:paraId="120D15A2" w14:textId="77777777" w:rsidR="00CF56CB" w:rsidRDefault="00000000">
      <w:pPr>
        <w:pStyle w:val="BodyText"/>
      </w:pPr>
      <w:r>
        <w:t>Higher mortality towards the adult phase has important implications for forest dynamics and the goods and services provided by forests. On the one hand, mortality in later stages may erroneously enhance the share of less shade tolerant species in the models (</w:t>
      </w:r>
      <w:hyperlink w:anchor="ref-klopcic2015">
        <w:r>
          <w:rPr>
            <w:rStyle w:val="Hyperlink"/>
          </w:rPr>
          <w:t>Klopčič, Simončič, and Bončina 2015</w:t>
        </w:r>
      </w:hyperlink>
      <w:r>
        <w:t>), therefore shifting the species composition. Unrealistic high stem densities for a longer period of time may overestimate the role of tree regrowth in carbon sink dynamics (</w:t>
      </w:r>
      <w:hyperlink w:anchor="ref-pugh2019">
        <w:r>
          <w:rPr>
            <w:rStyle w:val="Hyperlink"/>
          </w:rPr>
          <w:t>Pugh et al. 2019</w:t>
        </w:r>
      </w:hyperlink>
      <w:r>
        <w:t>). Given our set of simulations and analyses, we cannot conclusively assess what is happening in the models, and further studies are required that focus on a wider range of tree sizes and the fate of tree regeneration along such a size continuum.</w:t>
      </w:r>
    </w:p>
    <w:p w14:paraId="1B03B554" w14:textId="77777777" w:rsidR="00CF56CB" w:rsidRDefault="00000000">
      <w:pPr>
        <w:pStyle w:val="Heading2"/>
      </w:pPr>
      <w:bookmarkStart w:id="650" w:name="model-performance-and-model-traits-1"/>
      <w:bookmarkEnd w:id="645"/>
      <w:r>
        <w:t>Model performance and model traits</w:t>
      </w:r>
    </w:p>
    <w:p w14:paraId="78502A4F" w14:textId="5AE40700" w:rsidR="00CF56CB" w:rsidRDefault="00000000">
      <w:pPr>
        <w:pStyle w:val="FirstParagraph"/>
      </w:pPr>
      <w:r>
        <w:t xml:space="preserve">In spite of the critical considerations above, it is remarkable that most models did not deviate exceedingly from the observations with respect to simulated </w:t>
      </w:r>
      <w:del w:id="651" w:author="revision" w:date="2023-10-30T09:08:00Z">
        <w:r>
          <w:delText>regeneration</w:delText>
        </w:r>
      </w:del>
      <w:ins w:id="652" w:author="revision" w:date="2023-10-30T09:08:00Z">
        <w:r>
          <w:t>recruited</w:t>
        </w:r>
      </w:ins>
      <w:r>
        <w:t xml:space="preserve"> levels – after all, few if any of the models’ regeneration routines are </w:t>
      </w:r>
      <w:del w:id="653" w:author="revision" w:date="2023-10-30T09:08:00Z">
        <w:r>
          <w:delText>sufficiently</w:delText>
        </w:r>
      </w:del>
      <w:ins w:id="654" w:author="revision" w:date="2023-10-30T09:08:00Z">
        <w:r>
          <w:t>well</w:t>
        </w:r>
      </w:ins>
      <w:r>
        <w:t xml:space="preserve"> constrained by data, with the exception of the empirical models xComp and SIBYLA. It is noteworthy that </w:t>
      </w:r>
      <w:proofErr w:type="gramStart"/>
      <w:r>
        <w:t>in spite of</w:t>
      </w:r>
      <w:proofErr w:type="gramEnd"/>
      <w:r>
        <w:t xml:space="preserve"> their empirical basis, these two models did not match empirical </w:t>
      </w:r>
      <w:del w:id="655" w:author="revision" w:date="2023-10-30T09:08:00Z">
        <w:r>
          <w:delText>regeneration</w:delText>
        </w:r>
      </w:del>
      <w:ins w:id="656" w:author="revision" w:date="2023-10-30T09:08:00Z">
        <w:r>
          <w:t>recruitment</w:t>
        </w:r>
      </w:ins>
      <w:r>
        <w:t xml:space="preserve"> levels, in a similar magnitude as the other models and even in </w:t>
      </w:r>
      <w:r>
        <w:lastRenderedPageBreak/>
        <w:t xml:space="preserve">opposite directions (SIBYLA: underestimation; xComp: overestimation). It appears that using empirical data of limited geographical scope </w:t>
      </w:r>
      <w:del w:id="657" w:author="revision" w:date="2023-10-30T09:08:00Z">
        <w:r>
          <w:delText>and</w:delText>
        </w:r>
      </w:del>
      <w:ins w:id="658" w:author="revision" w:date="2023-10-30T09:08:00Z">
        <w:r>
          <w:t>that are</w:t>
        </w:r>
      </w:ins>
      <w:r>
        <w:t xml:space="preserve"> constrained to managed forests, as done in these models, leads to extrapolation problems already under current climatic conditions. For the other models, whose regeneration modules are not strongly constrained by empirical data, the </w:t>
      </w:r>
      <w:del w:id="659" w:author="revision" w:date="2023-10-30T09:08:00Z">
        <w:r>
          <w:delText>degrees of freedom</w:delText>
        </w:r>
      </w:del>
      <w:ins w:id="660" w:author="revision" w:date="2023-10-30T09:08:00Z">
        <w:r>
          <w:t>multiple strategies</w:t>
        </w:r>
      </w:ins>
      <w:r>
        <w:t xml:space="preserve"> that are available for modeling regeneration</w:t>
      </w:r>
      <w:ins w:id="661" w:author="revision" w:date="2023-10-30T09:08:00Z">
        <w:r>
          <w:t xml:space="preserve"> processes</w:t>
        </w:r>
      </w:ins>
      <w:r>
        <w:t xml:space="preserve"> (</w:t>
      </w:r>
      <w:hyperlink w:anchor="ref-konig_tree_2022">
        <w:r>
          <w:rPr>
            <w:rStyle w:val="Hyperlink"/>
          </w:rPr>
          <w:t>König et al. 2022</w:t>
        </w:r>
      </w:hyperlink>
      <w:r>
        <w:t>) could have implied that model performance would be much worse than what we found.</w:t>
      </w:r>
    </w:p>
    <w:p w14:paraId="36740DE3" w14:textId="0301954E" w:rsidR="00CF56CB" w:rsidRDefault="00000000">
      <w:pPr>
        <w:pStyle w:val="BodyText"/>
      </w:pPr>
      <w:r>
        <w:t xml:space="preserve">Our study showed that increasing complexity in the regeneration modules is not linked </w:t>
      </w:r>
      <w:del w:id="662" w:author="revision" w:date="2023-10-30T09:08:00Z">
        <w:r>
          <w:delText>with</w:delText>
        </w:r>
      </w:del>
      <w:ins w:id="663" w:author="revision" w:date="2023-10-30T09:08:00Z">
        <w:r>
          <w:t>to</w:t>
        </w:r>
      </w:ins>
      <w:r>
        <w:t xml:space="preserve"> a higher accuracy of the projections of </w:t>
      </w:r>
      <w:del w:id="664" w:author="revision" w:date="2023-10-30T09:08:00Z">
        <w:r>
          <w:delText>regeneration</w:delText>
        </w:r>
      </w:del>
      <w:ins w:id="665" w:author="revision" w:date="2023-10-30T09:08:00Z">
        <w:r>
          <w:t>recruitment</w:t>
        </w:r>
      </w:ins>
      <w:r>
        <w:t xml:space="preserve"> levels, species composition or mortality at early tree stages, as there was no significant relationship between model performance and model complexity. Increasing complexity in regeneration modules has been </w:t>
      </w:r>
      <w:ins w:id="666" w:author="revision" w:date="2023-10-30T09:08:00Z">
        <w:r>
          <w:t>called for a long time ago (e.g., Price et al. (</w:t>
        </w:r>
        <w:r>
          <w:fldChar w:fldCharType="begin"/>
        </w:r>
        <w:r>
          <w:instrText>HYPERLINK \l "ref-price2001" \h</w:instrText>
        </w:r>
        <w:r>
          <w:fldChar w:fldCharType="separate"/>
        </w:r>
        <w:r>
          <w:rPr>
            <w:rStyle w:val="Hyperlink"/>
          </w:rPr>
          <w:t>2001</w:t>
        </w:r>
        <w:r>
          <w:rPr>
            <w:rStyle w:val="Hyperlink"/>
          </w:rPr>
          <w:fldChar w:fldCharType="end"/>
        </w:r>
        <w:r>
          <w:t xml:space="preserve">)) </w:t>
        </w:r>
      </w:ins>
      <w:r>
        <w:t xml:space="preserve">motivated by better process understanding and </w:t>
      </w:r>
      <w:ins w:id="667" w:author="revision" w:date="2023-10-30T09:08:00Z">
        <w:r>
          <w:t xml:space="preserve">with the goal of </w:t>
        </w:r>
      </w:ins>
      <w:r>
        <w:t>enhancing</w:t>
      </w:r>
      <w:del w:id="668" w:author="revision" w:date="2023-10-30T09:08:00Z">
        <w:r>
          <w:delText xml:space="preserve"> of</w:delText>
        </w:r>
      </w:del>
      <w:r>
        <w:t xml:space="preserve"> model accuracy (</w:t>
      </w:r>
      <w:hyperlink w:anchor="ref-bugmann2022">
        <w:r>
          <w:rPr>
            <w:rStyle w:val="Hyperlink"/>
          </w:rPr>
          <w:t>Bugmann and Seidl 2022</w:t>
        </w:r>
      </w:hyperlink>
      <w:r>
        <w:t xml:space="preserve">). However, more complex models do </w:t>
      </w:r>
      <w:ins w:id="669" w:author="revision" w:date="2023-10-30T09:08:00Z">
        <w:r>
          <w:t xml:space="preserve">may </w:t>
        </w:r>
      </w:ins>
      <w:r>
        <w:t xml:space="preserve">not necessarily lead to better projections </w:t>
      </w:r>
      <w:del w:id="670" w:author="revision" w:date="2023-10-30T09:08:00Z">
        <w:r>
          <w:delText>and</w:delText>
        </w:r>
      </w:del>
      <w:ins w:id="671" w:author="revision" w:date="2023-10-30T09:08:00Z">
        <w:r>
          <w:t>but</w:t>
        </w:r>
      </w:ins>
      <w:r>
        <w:t xml:space="preserve"> rather to</w:t>
      </w:r>
      <w:del w:id="672" w:author="revision" w:date="2023-10-30T09:08:00Z">
        <w:r>
          <w:delText xml:space="preserve"> a</w:delText>
        </w:r>
      </w:del>
      <w:r>
        <w:t xml:space="preserve"> reduced transparency and lower predictive power (</w:t>
      </w:r>
      <w:hyperlink w:anchor="ref-franklin2020">
        <w:r>
          <w:rPr>
            <w:rStyle w:val="Hyperlink"/>
          </w:rPr>
          <w:t>Franklin et al. 2020</w:t>
        </w:r>
      </w:hyperlink>
      <w:r>
        <w:t xml:space="preserve">). Thus, the question </w:t>
      </w:r>
      <w:del w:id="673" w:author="revision" w:date="2023-10-30T09:08:00Z">
        <w:r>
          <w:delText>of what</w:delText>
        </w:r>
      </w:del>
      <w:ins w:id="674" w:author="revision" w:date="2023-10-30T09:08:00Z">
        <w:r>
          <w:t>regarding the</w:t>
        </w:r>
      </w:ins>
      <w:r>
        <w:t xml:space="preserve"> level of detail </w:t>
      </w:r>
      <w:ins w:id="675" w:author="revision" w:date="2023-10-30T09:08:00Z">
        <w:r>
          <w:t xml:space="preserve">that </w:t>
        </w:r>
      </w:ins>
      <w:r>
        <w:t>is appropriate and parsimonious for modeling tree regeneration</w:t>
      </w:r>
      <w:del w:id="676" w:author="revision" w:date="2023-10-30T09:08:00Z">
        <w:r>
          <w:delText xml:space="preserve"> processes</w:delText>
        </w:r>
      </w:del>
      <w:r>
        <w:t xml:space="preserve"> remains open (</w:t>
      </w:r>
      <w:hyperlink w:anchor="ref-konig_tree_2022">
        <w:r>
          <w:rPr>
            <w:rStyle w:val="Hyperlink"/>
          </w:rPr>
          <w:t>König et al. 2022</w:t>
        </w:r>
      </w:hyperlink>
      <w:r>
        <w:t xml:space="preserve">; </w:t>
      </w:r>
      <w:hyperlink w:anchor="ref-bugmann2022">
        <w:r>
          <w:rPr>
            <w:rStyle w:val="Hyperlink"/>
          </w:rPr>
          <w:t>Bugmann and Seidl 2022</w:t>
        </w:r>
      </w:hyperlink>
      <w:r>
        <w:t>).</w:t>
      </w:r>
    </w:p>
    <w:p w14:paraId="1D459A9A" w14:textId="77777777" w:rsidR="00CF56CB" w:rsidRDefault="00000000">
      <w:pPr>
        <w:pStyle w:val="Heading2"/>
      </w:pPr>
      <w:bookmarkStart w:id="677" w:name="X881f37e4087dc33ac3dc8d4872ac65df35d3884"/>
      <w:bookmarkStart w:id="678" w:name="Xc1e7a7a4a727feebfa4bc387d0086aafe1accee"/>
      <w:bookmarkEnd w:id="650"/>
      <w:r>
        <w:t>Regeneration gradients on regeneration niches</w:t>
      </w:r>
    </w:p>
    <w:p w14:paraId="1248D752" w14:textId="162A8D0E" w:rsidR="00CF56CB" w:rsidRDefault="00000000">
      <w:pPr>
        <w:pStyle w:val="FirstParagraph"/>
      </w:pPr>
      <w:r>
        <w:t>Competition for light as a strong filter for tree regeneration has been widely documented (</w:t>
      </w:r>
      <w:hyperlink w:anchor="ref-messier1999">
        <w:r>
          <w:rPr>
            <w:rStyle w:val="Hyperlink"/>
          </w:rPr>
          <w:t>Messier et al. 1999</w:t>
        </w:r>
      </w:hyperlink>
      <w:r>
        <w:t xml:space="preserve">; </w:t>
      </w:r>
      <w:hyperlink w:anchor="ref-collet2006">
        <w:r>
          <w:rPr>
            <w:rStyle w:val="Hyperlink"/>
          </w:rPr>
          <w:t>Collet and Chenost 2006</w:t>
        </w:r>
      </w:hyperlink>
      <w:r>
        <w:t xml:space="preserve">; </w:t>
      </w:r>
      <w:hyperlink w:anchor="ref-berdanier2016">
        <w:r>
          <w:rPr>
            <w:rStyle w:val="Hyperlink"/>
          </w:rPr>
          <w:t>Berdanier and Clark 2016</w:t>
        </w:r>
      </w:hyperlink>
      <w:r>
        <w:t>), but the models examined here did not reproduce this expectation</w:t>
      </w:r>
      <w:del w:id="679" w:author="revision" w:date="2023-10-30T09:08:00Z">
        <w:r>
          <w:delText>.</w:delText>
        </w:r>
      </w:del>
      <w:ins w:id="680" w:author="revision" w:date="2023-10-30T09:08:00Z">
        <w:r>
          <w:t xml:space="preserve"> (i.e., decreasing recruitment levels with increasing stand basal area).</w:t>
        </w:r>
      </w:ins>
      <w:r>
        <w:t xml:space="preserve"> However, it is difficult to measure light availability at large spatial and temporal scales. We used total stand basal area as a proxy for light availability (cf. </w:t>
      </w:r>
      <w:hyperlink w:anchor="ref-schmid2021">
        <w:r>
          <w:rPr>
            <w:rStyle w:val="Hyperlink"/>
          </w:rPr>
          <w:t>Schmid et al. 2021</w:t>
        </w:r>
      </w:hyperlink>
      <w:r>
        <w:t xml:space="preserve">). </w:t>
      </w:r>
      <w:del w:id="681" w:author="revision" w:date="2023-10-30T09:08:00Z">
        <w:r>
          <w:delText>However</w:delText>
        </w:r>
      </w:del>
      <w:ins w:id="682" w:author="revision" w:date="2023-10-30T09:08:00Z">
        <w:r>
          <w:t>Yet</w:t>
        </w:r>
      </w:ins>
      <w:r>
        <w:t xml:space="preserve">, we were unable to consider light availability restrictions caused by ground vegetation, which may be an important filter for </w:t>
      </w:r>
      <w:del w:id="683" w:author="revision" w:date="2023-10-30T09:08:00Z">
        <w:r>
          <w:delText>some EuForIa</w:delText>
        </w:r>
      </w:del>
      <w:ins w:id="684" w:author="revision" w:date="2023-10-30T09:08:00Z">
        <w:r>
          <w:t xml:space="preserve">forest dynamics at least in some </w:t>
        </w:r>
        <w:proofErr w:type="spellStart"/>
        <w:r>
          <w:t>EuFoRIa</w:t>
        </w:r>
      </w:ins>
      <w:proofErr w:type="spellEnd"/>
      <w:r>
        <w:t xml:space="preserve"> stands (</w:t>
      </w:r>
      <w:proofErr w:type="spellStart"/>
      <w:r>
        <w:fldChar w:fldCharType="begin"/>
      </w:r>
      <w:r>
        <w:instrText>HYPERLINK \l "ref-woltjer2008" \h</w:instrText>
      </w:r>
      <w:r>
        <w:fldChar w:fldCharType="separate"/>
      </w:r>
      <w:r>
        <w:rPr>
          <w:rStyle w:val="Hyperlink"/>
        </w:rPr>
        <w:t>Woltjer</w:t>
      </w:r>
      <w:proofErr w:type="spellEnd"/>
      <w:r>
        <w:rPr>
          <w:rStyle w:val="Hyperlink"/>
        </w:rPr>
        <w:t xml:space="preserve"> et al. 2008</w:t>
      </w:r>
      <w:r>
        <w:rPr>
          <w:rStyle w:val="Hyperlink"/>
        </w:rPr>
        <w:fldChar w:fldCharType="end"/>
      </w:r>
      <w:r>
        <w:t xml:space="preserve">). We found pronounced differences in the </w:t>
      </w:r>
      <w:ins w:id="685" w:author="revision" w:date="2023-10-30T09:08:00Z">
        <w:r>
          <w:t xml:space="preserve">ranges of </w:t>
        </w:r>
      </w:ins>
      <w:r>
        <w:t xml:space="preserve">stand basal area </w:t>
      </w:r>
      <w:del w:id="686" w:author="revision" w:date="2023-10-30T09:08:00Z">
        <w:r>
          <w:delText xml:space="preserve">ranges </w:delText>
        </w:r>
      </w:del>
      <w:r>
        <w:t xml:space="preserve">simulated by the models, but also between models and observations. This made it impossible to evaluate </w:t>
      </w:r>
      <w:del w:id="687" w:author="revision" w:date="2023-10-30T09:08:00Z">
        <w:r>
          <w:delText>the regeneration</w:delText>
        </w:r>
      </w:del>
      <w:ins w:id="688" w:author="revision" w:date="2023-10-30T09:08:00Z">
        <w:r>
          <w:t>tree recruitment</w:t>
        </w:r>
      </w:ins>
      <w:r>
        <w:t xml:space="preserve"> for the extremes of the stand density ranges in some models. </w:t>
      </w:r>
      <w:del w:id="689" w:author="revision" w:date="2023-10-30T09:08:00Z">
        <w:r>
          <w:delText>For example, regeneration</w:delText>
        </w:r>
      </w:del>
      <w:ins w:id="690" w:author="revision" w:date="2023-10-30T09:08:00Z">
        <w:r>
          <w:t>This is unfortunate because recruitment</w:t>
        </w:r>
      </w:ins>
      <w:r>
        <w:t xml:space="preserve"> levels at low stand </w:t>
      </w:r>
      <w:del w:id="691" w:author="revision" w:date="2023-10-30T09:08:00Z">
        <w:r>
          <w:delText>densities</w:delText>
        </w:r>
      </w:del>
      <w:ins w:id="692" w:author="revision" w:date="2023-10-30T09:08:00Z">
        <w:r>
          <w:t>density</w:t>
        </w:r>
      </w:ins>
      <w:r>
        <w:t xml:space="preserve"> are relevant to assess how well forests are recovering e.g. after gap creation due to disturbance (</w:t>
      </w:r>
      <w:hyperlink w:anchor="ref-seidl2022">
        <w:r>
          <w:rPr>
            <w:rStyle w:val="Hyperlink"/>
          </w:rPr>
          <w:t>Seidl and Turner 2022</w:t>
        </w:r>
      </w:hyperlink>
      <w:r>
        <w:t xml:space="preserve">; </w:t>
      </w:r>
      <w:hyperlink w:anchor="ref-grubb1977">
        <w:r>
          <w:rPr>
            <w:rStyle w:val="Hyperlink"/>
          </w:rPr>
          <w:t>Grubb 1977</w:t>
        </w:r>
      </w:hyperlink>
      <w:r>
        <w:t xml:space="preserve">). At the level of the simulated one-hectare samples, average basal area is typically not very low as long as no larger disturbances occur, which was explicitly excluded in our simulation protocol. Towards the other end of the spectrum, i.e., with increasing stand basal area, it would be reasonable to expect that the </w:t>
      </w:r>
      <w:del w:id="693" w:author="revision" w:date="2023-10-30T09:08:00Z">
        <w:r>
          <w:delText>regeneration</w:delText>
        </w:r>
      </w:del>
      <w:ins w:id="694" w:author="revision" w:date="2023-10-30T09:08:00Z">
        <w:r>
          <w:t>recruitment</w:t>
        </w:r>
      </w:ins>
      <w:r>
        <w:t xml:space="preserve"> of the different species would become sparser and drop out entirely under low-light conditions (</w:t>
      </w:r>
      <w:hyperlink w:anchor="ref-klopcic2012">
        <w:r>
          <w:rPr>
            <w:rStyle w:val="Hyperlink"/>
          </w:rPr>
          <w:t>Klopčič, Poljanec, and Boncina 2012</w:t>
        </w:r>
      </w:hyperlink>
      <w:r>
        <w:t xml:space="preserve">; </w:t>
      </w:r>
      <w:hyperlink w:anchor="ref-zell2019">
        <w:r>
          <w:rPr>
            <w:rStyle w:val="Hyperlink"/>
          </w:rPr>
          <w:t>Zell et al. 2019</w:t>
        </w:r>
      </w:hyperlink>
      <w:r>
        <w:t>). However, few models showed this trend, thus indicating that the relation between regeneration and light availability is not yet captured correctly in most models. Yet, several of the models that did feature an increase of regeneration with increasing basal area include a feedback between seed production of mature trees and regeneration. Thus, it seems that</w:t>
      </w:r>
      <w:ins w:id="695" w:author="revision" w:date="2023-10-30T09:08:00Z">
        <w:r>
          <w:t xml:space="preserve"> in these </w:t>
        </w:r>
        <w:proofErr w:type="gramStart"/>
        <w:r>
          <w:t>models</w:t>
        </w:r>
      </w:ins>
      <w:proofErr w:type="gramEnd"/>
      <w:r>
        <w:t xml:space="preserve"> higher light competition does not </w:t>
      </w:r>
      <w:r>
        <w:lastRenderedPageBreak/>
        <w:t>sufficiently compensate for increased seed availability with higher basal area due to a higher abundance of mature trees.</w:t>
      </w:r>
    </w:p>
    <w:p w14:paraId="0F79224F" w14:textId="28DA2990" w:rsidR="00CF56CB" w:rsidRDefault="00000000">
      <w:pPr>
        <w:pStyle w:val="BodyText"/>
      </w:pPr>
      <w:del w:id="696" w:author="revision" w:date="2023-10-30T09:08:00Z">
        <w:r>
          <w:delText>There</w:delText>
        </w:r>
      </w:del>
      <w:ins w:id="697" w:author="revision" w:date="2023-10-30T09:08:00Z">
        <w:r>
          <w:t>Lastly, there</w:t>
        </w:r>
      </w:ins>
      <w:r>
        <w:t xml:space="preserve"> were pronounced differences how the main tree species were represented by the models along the environmental gradients, in particular the dominant species </w:t>
      </w:r>
      <w:r>
        <w:rPr>
          <w:i/>
          <w:iCs/>
        </w:rPr>
        <w:t>Abies alba</w:t>
      </w:r>
      <w:r>
        <w:t xml:space="preserve">, </w:t>
      </w:r>
      <w:r>
        <w:rPr>
          <w:i/>
          <w:iCs/>
        </w:rPr>
        <w:t>Fagus sylvatica</w:t>
      </w:r>
      <w:r>
        <w:t xml:space="preserve"> and </w:t>
      </w:r>
      <w:r>
        <w:rPr>
          <w:i/>
          <w:iCs/>
        </w:rPr>
        <w:t>Picea abies</w:t>
      </w:r>
      <w:r>
        <w:t xml:space="preserve">. The </w:t>
      </w:r>
      <w:del w:id="698" w:author="revision" w:date="2023-10-30T09:08:00Z">
        <w:r>
          <w:delText>regeneration</w:delText>
        </w:r>
      </w:del>
      <w:ins w:id="699" w:author="revision" w:date="2023-10-30T09:08:00Z">
        <w:r>
          <w:t>recruitment</w:t>
        </w:r>
      </w:ins>
      <w:r>
        <w:t xml:space="preserve"> levels were sampled from simulations in the equilibrium, and in this state it is expected that non-climax species such as </w:t>
      </w:r>
      <w:r>
        <w:rPr>
          <w:i/>
          <w:iCs/>
        </w:rPr>
        <w:t>Pinus sylvestris</w:t>
      </w:r>
      <w:r>
        <w:t xml:space="preserve"> or </w:t>
      </w:r>
      <w:r>
        <w:rPr>
          <w:i/>
          <w:iCs/>
        </w:rPr>
        <w:t>Quercus</w:t>
      </w:r>
      <w:r>
        <w:t xml:space="preserve"> would be of minor importance, or absent (</w:t>
      </w:r>
      <w:hyperlink w:anchor="ref-klopcic2015">
        <w:r>
          <w:rPr>
            <w:rStyle w:val="Hyperlink"/>
          </w:rPr>
          <w:t>Klopčič, Simončič, and Bončina 2015</w:t>
        </w:r>
      </w:hyperlink>
      <w:r>
        <w:t>). Most models captured this low abundance, which is also found in the empirical data. Thus, although the broad patterns are matched by many models, improvements in the quantification of the regeneration niche of the species are needed, but this cannot be done in the absence of robust datasets across multiple</w:t>
      </w:r>
      <w:ins w:id="700" w:author="revision" w:date="2023-10-30T09:08:00Z">
        <w:r>
          <w:t xml:space="preserve"> species.</w:t>
        </w:r>
      </w:ins>
    </w:p>
    <w:p w14:paraId="3525E90C" w14:textId="77777777" w:rsidR="00CF56CB" w:rsidRDefault="00000000">
      <w:pPr>
        <w:pStyle w:val="Heading2"/>
      </w:pPr>
      <w:bookmarkStart w:id="701" w:name="methodological-considerations"/>
      <w:bookmarkEnd w:id="677"/>
      <w:bookmarkEnd w:id="678"/>
      <w:r>
        <w:t>Methodological considerations</w:t>
      </w:r>
    </w:p>
    <w:p w14:paraId="0A6A3B9E" w14:textId="18EB0280" w:rsidR="00CF56CB" w:rsidRDefault="00000000">
      <w:pPr>
        <w:pStyle w:val="FirstParagraph"/>
      </w:pPr>
      <w:r>
        <w:t>The EuFoRIa data as used here are</w:t>
      </w:r>
      <w:del w:id="702" w:author="revision" w:date="2023-10-30T09:08:00Z">
        <w:r>
          <w:delText xml:space="preserve"> unique and</w:delText>
        </w:r>
      </w:del>
      <w:r>
        <w:t xml:space="preserve"> well suited to better understand tree regeneration. However, three aspects of these data may represent considerable limitations. First, we made a comparison of tree regeneration in an equilibrium state, but we cannot assess how close the forests included in the EuFoRIa dataset were to such a state. The data were collected in forest reserves where no management has taken place for long periods of time. This makes our assumption of an equilibrium between forest properties and environmental drivers more reasonable than it might appear at first sight. In an analysis of primeval forests at demographic equilibrium, Brzeziecki et al. (</w:t>
      </w:r>
      <w:hyperlink w:anchor="ref-brzeziecki2021">
        <w:r>
          <w:rPr>
            <w:rStyle w:val="Hyperlink"/>
          </w:rPr>
          <w:t>2021</w:t>
        </w:r>
      </w:hyperlink>
      <w:r>
        <w:t xml:space="preserve">) found higher </w:t>
      </w:r>
      <w:del w:id="703" w:author="revision" w:date="2023-10-30T09:08:00Z">
        <w:r>
          <w:delText>regeneration</w:delText>
        </w:r>
      </w:del>
      <w:ins w:id="704" w:author="revision" w:date="2023-10-30T09:08:00Z">
        <w:r>
          <w:t>recruitment</w:t>
        </w:r>
      </w:ins>
      <w:r>
        <w:t xml:space="preserve"> rates than the ones observed in the EuFoRia data. Thus, the overestimation of </w:t>
      </w:r>
      <w:del w:id="705" w:author="revision" w:date="2023-10-30T09:08:00Z">
        <w:r>
          <w:delText>regeneration</w:delText>
        </w:r>
      </w:del>
      <w:ins w:id="706" w:author="revision" w:date="2023-10-30T09:08:00Z">
        <w:r>
          <w:t>recruitment</w:t>
        </w:r>
      </w:ins>
      <w:r>
        <w:t xml:space="preserve"> rates by the models may not be so problematic. Second, the data were collected for </w:t>
      </w:r>
      <w:del w:id="707" w:author="revision" w:date="2023-10-30T09:08:00Z">
        <w:r>
          <w:delText>regeneration</w:delText>
        </w:r>
      </w:del>
      <w:ins w:id="708" w:author="revision" w:date="2023-10-30T09:08:00Z">
        <w:r>
          <w:t>recruitment</w:t>
        </w:r>
      </w:ins>
      <w:r>
        <w:t xml:space="preserve"> above a 7 cm threshold, thus limiting the assessment of tree regeneration to a </w:t>
      </w:r>
      <w:del w:id="709" w:author="revision" w:date="2023-10-30T09:08:00Z">
        <w:r>
          <w:delText>holistic viewpoint</w:delText>
        </w:r>
      </w:del>
      <w:ins w:id="710" w:author="revision" w:date="2023-10-30T09:08:00Z">
        <w:r>
          <w:t>specific point of stand dynamics</w:t>
        </w:r>
      </w:ins>
      <w:r>
        <w:t>. This constituted a hard limit based on which we can understand only some aspects of tree regeneration, which in its entirety often comprises a rather long period since seed production (</w:t>
      </w:r>
      <w:hyperlink w:anchor="ref-price2001">
        <w:r>
          <w:rPr>
            <w:rStyle w:val="Hyperlink"/>
          </w:rPr>
          <w:t>Price et al. 2001</w:t>
        </w:r>
      </w:hyperlink>
      <w:r>
        <w:t>). In reality, many environmental constraints are acting on young trees (</w:t>
      </w:r>
      <w:hyperlink w:anchor="ref-käber2021">
        <w:r>
          <w:rPr>
            <w:rStyle w:val="Hyperlink"/>
          </w:rPr>
          <w:t>Käber et al. 2021</w:t>
        </w:r>
      </w:hyperlink>
      <w:r>
        <w:t xml:space="preserve">) that we were unable to assess. Yet, </w:t>
      </w:r>
      <w:del w:id="711" w:author="revision" w:date="2023-10-30T09:08:00Z">
        <w:r>
          <w:delText>regeneration</w:delText>
        </w:r>
      </w:del>
      <w:ins w:id="712" w:author="revision" w:date="2023-10-30T09:08:00Z">
        <w:r>
          <w:t>recruitment</w:t>
        </w:r>
      </w:ins>
      <w:r>
        <w:t xml:space="preserve"> data with lower thresholds are simply not available in a harmonized manner across large environmental gradients. Third, the empirical data were collected from rather small plots, while we sampled simulated </w:t>
      </w:r>
      <w:del w:id="713" w:author="revision" w:date="2023-10-30T09:08:00Z">
        <w:r>
          <w:delText>regeneration</w:delText>
        </w:r>
      </w:del>
      <w:ins w:id="714" w:author="revision" w:date="2023-10-30T09:08:00Z">
        <w:r>
          <w:t>recruitment</w:t>
        </w:r>
      </w:ins>
      <w:r>
        <w:t xml:space="preserve"> levels from 1 ha areas, which may lead to an incorrect representation of space. Even though the strategy we adopted is not ideal, it represents a common challenge when harmonizing diverse data sources originating from varied sampling strategies (</w:t>
      </w:r>
      <w:hyperlink w:anchor="ref-portier2022">
        <w:r>
          <w:rPr>
            <w:rStyle w:val="Hyperlink"/>
          </w:rPr>
          <w:t>Portier et al. 2022</w:t>
        </w:r>
      </w:hyperlink>
      <w:r>
        <w:t>). It would have been extremely challenging for such a variety of models to follow a protocol where the spatial sampling size was different at each of the 200 sites, and it would have introduced additional uncertainty in the results.</w:t>
      </w:r>
      <w:del w:id="715" w:author="revision" w:date="2023-10-30T09:08:00Z">
        <w:r>
          <w:delText xml:space="preserve"> Ultimately, we need to acknowledge that the observed data represent just a snapshot of an extremely complex and stochastic reality. This may at least partly explain e.g. the lack of clear patterns in the simulation results along the gradients of climate water balance and degree-days.</w:delText>
        </w:r>
      </w:del>
    </w:p>
    <w:p w14:paraId="287DD01A" w14:textId="67E724CD" w:rsidR="00CF56CB" w:rsidRDefault="00000000">
      <w:pPr>
        <w:pStyle w:val="BodyText"/>
      </w:pPr>
      <w:r>
        <w:t xml:space="preserve">The design of our sampling protocol did not include spatial aspects such as seed dispersal or detailed soil data. While we considered a wide range of models of forest dynamics, from stand to global scales, the simulation setup was limited </w:t>
      </w:r>
      <w:del w:id="716" w:author="revision" w:date="2023-10-30T09:08:00Z">
        <w:r>
          <w:delText xml:space="preserve">to </w:delText>
        </w:r>
      </w:del>
      <w:ins w:id="717" w:author="revision" w:date="2023-10-30T09:08:00Z">
        <w:r>
          <w:t xml:space="preserve">a spatial scale of </w:t>
        </w:r>
      </w:ins>
      <w:r>
        <w:t>1 ha</w:t>
      </w:r>
      <w:del w:id="718" w:author="revision" w:date="2023-10-30T09:08:00Z">
        <w:r>
          <w:delText xml:space="preserve"> </w:delText>
        </w:r>
        <w:r>
          <w:lastRenderedPageBreak/>
          <w:delText>regeneration values.</w:delText>
        </w:r>
      </w:del>
      <w:ins w:id="719" w:author="revision" w:date="2023-10-30T09:08:00Z">
        <w:r>
          <w:t>.</w:t>
        </w:r>
      </w:ins>
      <w:r>
        <w:t xml:space="preserve"> This lack of consideration of spatial scale</w:t>
      </w:r>
      <w:ins w:id="720" w:author="revision" w:date="2023-10-30T09:08:00Z">
        <w:r>
          <w:t xml:space="preserve"> relationships</w:t>
        </w:r>
      </w:ins>
      <w:r>
        <w:t xml:space="preserve"> is appropriate for stand-scale models, but it potentially puts the landscape models at a disadvantage, as they have been built to be accurate at the landscape level</w:t>
      </w:r>
      <w:del w:id="721" w:author="revision" w:date="2023-10-30T09:08:00Z">
        <w:r>
          <w:delText>. Without</w:delText>
        </w:r>
      </w:del>
      <w:ins w:id="722" w:author="revision" w:date="2023-10-30T09:08:00Z">
        <w:r>
          <w:t>: without any</w:t>
        </w:r>
      </w:ins>
      <w:r>
        <w:t xml:space="preserve"> spatial context, we are limiting</w:t>
      </w:r>
      <w:ins w:id="723" w:author="revision" w:date="2023-10-30T09:08:00Z">
        <w:r>
          <w:t xml:space="preserve"> tree</w:t>
        </w:r>
      </w:ins>
      <w:r>
        <w:t xml:space="preserve"> regeneration to the seed influx from the stand itself, unless the model has a background seed input. Yet, the global models should not be at a disadvantage </w:t>
      </w:r>
      <w:ins w:id="724" w:author="revision" w:date="2023-10-30T09:08:00Z">
        <w:r>
          <w:t xml:space="preserve">here </w:t>
        </w:r>
      </w:ins>
      <w:r>
        <w:t xml:space="preserve">due to </w:t>
      </w:r>
      <w:del w:id="725" w:author="revision" w:date="2023-10-30T09:08:00Z">
        <w:r>
          <w:delText>the</w:delText>
        </w:r>
      </w:del>
      <w:ins w:id="726" w:author="revision" w:date="2023-10-30T09:08:00Z">
        <w:r>
          <w:t>their inherently</w:t>
        </w:r>
      </w:ins>
      <w:r>
        <w:t xml:space="preserve"> limited spatial considerations (but cf. Snell et al. </w:t>
      </w:r>
      <w:hyperlink w:anchor="ref-snell2018">
        <w:r>
          <w:rPr>
            <w:rStyle w:val="Hyperlink"/>
          </w:rPr>
          <w:t>2018</w:t>
        </w:r>
      </w:hyperlink>
      <w:r>
        <w:t xml:space="preserve">; or Lehsten et al. </w:t>
      </w:r>
      <w:hyperlink w:anchor="ref-lehsten2019">
        <w:r>
          <w:rPr>
            <w:rStyle w:val="Hyperlink"/>
          </w:rPr>
          <w:t>2019</w:t>
        </w:r>
      </w:hyperlink>
      <w:r>
        <w:t>), as they are usually lacking dispersal between cells and are based on a strong abstraction of horizontal space (</w:t>
      </w:r>
      <w:hyperlink w:anchor="ref-hanbury-brown2022">
        <w:r>
          <w:rPr>
            <w:rStyle w:val="Hyperlink"/>
          </w:rPr>
          <w:t>Hanbury-Brown, Ward, and Kueppers 2022</w:t>
        </w:r>
      </w:hyperlink>
      <w:r>
        <w:t xml:space="preserve">). Lastly, detailed data on soil conditions were not available from the observed data, and independent, admittedly </w:t>
      </w:r>
      <w:del w:id="727" w:author="revision" w:date="2023-10-30T09:08:00Z">
        <w:r>
          <w:delText xml:space="preserve">rather </w:delText>
        </w:r>
      </w:del>
      <w:r>
        <w:t xml:space="preserve">coarse data for soil </w:t>
      </w:r>
      <w:ins w:id="728" w:author="revision" w:date="2023-10-30T09:08:00Z">
        <w:r>
          <w:t xml:space="preserve">properties </w:t>
        </w:r>
      </w:ins>
      <w:r>
        <w:t>and</w:t>
      </w:r>
      <w:ins w:id="729" w:author="revision" w:date="2023-10-30T09:08:00Z">
        <w:r>
          <w:t xml:space="preserve"> the</w:t>
        </w:r>
      </w:ins>
      <w:r>
        <w:t xml:space="preserve"> climatic water balance had to be used instead. It is noteworthy that many models represent drought </w:t>
      </w:r>
      <w:del w:id="730" w:author="revision" w:date="2023-10-30T09:08:00Z">
        <w:r>
          <w:delText>based on</w:delText>
        </w:r>
      </w:del>
      <w:ins w:id="731" w:author="revision" w:date="2023-10-30T09:08:00Z">
        <w:r>
          <w:t>using</w:t>
        </w:r>
      </w:ins>
      <w:r>
        <w:t xml:space="preserve"> detailed indicators based </w:t>
      </w:r>
      <w:proofErr w:type="gramStart"/>
      <w:r>
        <w:t>e.g.</w:t>
      </w:r>
      <w:proofErr w:type="gramEnd"/>
      <w:r>
        <w:t> on soil water holding capacity, which had to be derived from a rough soil quality measure. This may at least partially explain the unsatisfactory performance of many models along the drought axis (i.e., climatic water balance).</w:t>
      </w:r>
    </w:p>
    <w:p w14:paraId="7DA535A8" w14:textId="77777777" w:rsidR="00CF56CB" w:rsidRDefault="00000000">
      <w:pPr>
        <w:pStyle w:val="Heading2"/>
      </w:pPr>
      <w:bookmarkStart w:id="732" w:name="research-recommendations"/>
      <w:bookmarkEnd w:id="701"/>
      <w:r>
        <w:t>Research recommendations</w:t>
      </w:r>
    </w:p>
    <w:p w14:paraId="4608616C" w14:textId="082976EB" w:rsidR="00CF56CB" w:rsidRDefault="00000000">
      <w:pPr>
        <w:pStyle w:val="FirstParagraph"/>
      </w:pPr>
      <w:r>
        <w:t xml:space="preserve">With our study, we have demonstrated that models of forest dynamics need a focus on </w:t>
      </w:r>
      <w:del w:id="733" w:author="revision" w:date="2023-10-30T09:08:00Z">
        <w:r>
          <w:delText>tree</w:delText>
        </w:r>
      </w:del>
      <w:ins w:id="734" w:author="revision" w:date="2023-10-30T09:08:00Z">
        <w:r>
          <w:t>their</w:t>
        </w:r>
      </w:ins>
      <w:r>
        <w:t xml:space="preserve"> regeneration modules to make them more robust. It remains uncertain what level of detail is required to model </w:t>
      </w:r>
      <w:ins w:id="735" w:author="revision" w:date="2023-10-30T09:08:00Z">
        <w:r>
          <w:t xml:space="preserve">tree </w:t>
        </w:r>
      </w:ins>
      <w:r>
        <w:t>regeneration</w:t>
      </w:r>
      <w:del w:id="736" w:author="revision" w:date="2023-10-30T09:08:00Z">
        <w:r>
          <w:delText xml:space="preserve"> processes</w:delText>
        </w:r>
      </w:del>
      <w:r>
        <w:t>, and this must be addressed in future research. We recommend that the improvement of the regeneration modules is implemented as additional features that can be traced back, as done here for the variants of ForClim and ForCEEPS, and that model complexity and structure must always be connected with modeling objectives (</w:t>
      </w:r>
      <w:hyperlink w:anchor="ref-albrich2020">
        <w:r>
          <w:rPr>
            <w:rStyle w:val="Hyperlink"/>
          </w:rPr>
          <w:t>Albrich et al. 2020</w:t>
        </w:r>
      </w:hyperlink>
      <w:r>
        <w:t>). If it should be necessary to include more detail in the regeneration models, this will come with higher parameterisation efforts. This will most likely lead to lower generalization because the required data will have to be collected from specific locations, as currently there is no general, comprehensive regeneration dataset available.</w:t>
      </w:r>
    </w:p>
    <w:p w14:paraId="4A8E3B95" w14:textId="39C3CEC4" w:rsidR="00CF56CB" w:rsidRDefault="00000000">
      <w:pPr>
        <w:pStyle w:val="BodyText"/>
      </w:pPr>
      <w:r>
        <w:t xml:space="preserve">Therefore, we further recommend that more effort should be invested into collecting harmonized datasets </w:t>
      </w:r>
      <w:del w:id="737" w:author="revision" w:date="2023-10-30T09:08:00Z">
        <w:r>
          <w:delText>on</w:delText>
        </w:r>
      </w:del>
      <w:ins w:id="738" w:author="revision" w:date="2023-10-30T09:08:00Z">
        <w:r>
          <w:t>in a site-specific manner covering the different aspects leading to</w:t>
        </w:r>
      </w:ins>
      <w:r>
        <w:t xml:space="preserve"> tree regeneration. We emphasize that datasets such as EuFoRIa are invaluable and should be expanded in both their spatial extent (e.g., towards boreal and Mediterranean conditions) as well as in time (e.g., continuing the monitoring into the future). Such data will allow for a better evaluation of forest models and help to reduce the uncertainty in their projections, which is crucial when they are used as tools for predicting e.g. the impacts of anthropogenic climate change.</w:t>
      </w:r>
    </w:p>
    <w:p w14:paraId="4D90AAAE" w14:textId="5A77219D" w:rsidR="00CF56CB" w:rsidRDefault="00000000">
      <w:pPr>
        <w:pStyle w:val="BodyText"/>
      </w:pPr>
      <w:r>
        <w:t>In the present study, we have considered tree regeneration in the equilibrium state only. It is equally important to understand how these models project tree regeneration after changes in forest structure by disturbances (</w:t>
      </w:r>
      <w:hyperlink w:anchor="ref-seidl2022">
        <w:r>
          <w:rPr>
            <w:rStyle w:val="Hyperlink"/>
          </w:rPr>
          <w:t>Seidl and Turner 2022</w:t>
        </w:r>
      </w:hyperlink>
      <w:r>
        <w:t>), or under different management strategies (</w:t>
      </w:r>
      <w:hyperlink w:anchor="ref-lindner2000">
        <w:r>
          <w:rPr>
            <w:rStyle w:val="Hyperlink"/>
          </w:rPr>
          <w:t>Lindner, Lasch, and Erhard 2000</w:t>
        </w:r>
      </w:hyperlink>
      <w:r>
        <w:t xml:space="preserve">). However, this will require an entirely different set of observed data, and potentially not all </w:t>
      </w:r>
      <w:del w:id="739" w:author="revision" w:date="2023-10-30T09:08:00Z">
        <w:r>
          <w:delText xml:space="preserve">models of </w:delText>
        </w:r>
      </w:del>
      <w:r>
        <w:t xml:space="preserve">forest </w:t>
      </w:r>
      <w:del w:id="740" w:author="revision" w:date="2023-10-30T09:08:00Z">
        <w:r>
          <w:delText>dynamics</w:delText>
        </w:r>
      </w:del>
      <w:ins w:id="741" w:author="revision" w:date="2023-10-30T09:08:00Z">
        <w:r>
          <w:t>models</w:t>
        </w:r>
      </w:ins>
      <w:r>
        <w:t xml:space="preserve"> would be able to assess the relationship of these aspects on tree regeneration, </w:t>
      </w:r>
      <w:proofErr w:type="gramStart"/>
      <w:r>
        <w:t>e.g.</w:t>
      </w:r>
      <w:proofErr w:type="gramEnd"/>
      <w:r>
        <w:t> due to the lack of disturbance or appropriate management modules.</w:t>
      </w:r>
    </w:p>
    <w:p w14:paraId="41F0B019" w14:textId="27516FDC" w:rsidR="00CF56CB" w:rsidRDefault="00000000">
      <w:pPr>
        <w:pStyle w:val="BodyText"/>
      </w:pPr>
      <w:r>
        <w:lastRenderedPageBreak/>
        <w:t>We recommend to investigate in detail the implications of the current modeling strategies for tree regeneration and, ultimately, simulated forest stand structure. This applies particularly to the erroneous patterns of excess tree regeneration and later excess mortality, by focusing on a wider range of tree sizes and the related regeneration dynamics. We also recommend, especially for the landscape-level models, the inclusion of explicit spatial considerations regarding tree regeneration (</w:t>
      </w:r>
      <w:hyperlink w:anchor="ref-beckage2003">
        <w:r>
          <w:rPr>
            <w:rStyle w:val="Hyperlink"/>
          </w:rPr>
          <w:t>Beckage and Clark 2003</w:t>
        </w:r>
      </w:hyperlink>
      <w:r>
        <w:t xml:space="preserve">); this, however, is a serious challenge regarding appropriate datasets, as </w:t>
      </w:r>
      <w:ins w:id="742" w:author="revision" w:date="2023-10-30T09:08:00Z">
        <w:r>
          <w:t xml:space="preserve">large-scale </w:t>
        </w:r>
      </w:ins>
      <w:r>
        <w:t xml:space="preserve">inventory data have </w:t>
      </w:r>
      <w:ins w:id="743" w:author="revision" w:date="2023-10-30T09:08:00Z">
        <w:r>
          <w:t xml:space="preserve">a </w:t>
        </w:r>
      </w:ins>
      <w:r>
        <w:t xml:space="preserve">wide coverage, but by definition do not allow for the assessment of spatial </w:t>
      </w:r>
      <w:del w:id="744" w:author="revision" w:date="2023-10-30T09:08:00Z">
        <w:r>
          <w:delText>interaction effects</w:delText>
        </w:r>
      </w:del>
      <w:ins w:id="745" w:author="revision" w:date="2023-10-30T09:08:00Z">
        <w:r>
          <w:t>interactions</w:t>
        </w:r>
      </w:ins>
      <w:r>
        <w:t>.</w:t>
      </w:r>
    </w:p>
    <w:p w14:paraId="49A09595" w14:textId="5953DB00" w:rsidR="00CF56CB" w:rsidRDefault="00000000">
      <w:pPr>
        <w:pStyle w:val="BodyText"/>
      </w:pPr>
      <w:r>
        <w:t xml:space="preserve">Exercises like the one presented here, where the models are operated in “blind flight” mode, i.e., without the possibility of being tuned towards capturing the expected patterns, should be repeated. Such benchmarking exercises should next focus on aspects such as specific model traits and the ecological formulations of particular (sub-)processes, to better understand the implications of the assumptions on which the models are based. Furthermore, the inclusion of a wide range of models with different </w:t>
      </w:r>
      <w:ins w:id="746" w:author="revision" w:date="2023-10-30T09:08:00Z">
        <w:r>
          <w:t xml:space="preserve">(1) </w:t>
        </w:r>
      </w:ins>
      <w:r>
        <w:t xml:space="preserve">scales, </w:t>
      </w:r>
      <w:del w:id="747" w:author="revision" w:date="2023-10-30T09:08:00Z">
        <w:r>
          <w:delText>type,</w:delText>
        </w:r>
      </w:del>
      <w:ins w:id="748" w:author="revision" w:date="2023-10-30T09:08:00Z">
        <w:r>
          <w:t>(2) approaches for capturing</w:t>
        </w:r>
      </w:ins>
      <w:r>
        <w:t xml:space="preserve"> population </w:t>
      </w:r>
      <w:del w:id="749" w:author="revision" w:date="2023-10-30T09:08:00Z">
        <w:r>
          <w:delText>structures,</w:delText>
        </w:r>
      </w:del>
      <w:ins w:id="750" w:author="revision" w:date="2023-10-30T09:08:00Z">
        <w:r>
          <w:t>structure, (3)</w:t>
        </w:r>
      </w:ins>
      <w:r>
        <w:t xml:space="preserve"> tree regeneration modules and </w:t>
      </w:r>
      <w:ins w:id="751" w:author="revision" w:date="2023-10-30T09:08:00Z">
        <w:r>
          <w:t xml:space="preserve">(4) </w:t>
        </w:r>
      </w:ins>
      <w:r>
        <w:t xml:space="preserve">complexity </w:t>
      </w:r>
      <w:ins w:id="752" w:author="revision" w:date="2023-10-30T09:08:00Z">
        <w:r>
          <w:t xml:space="preserve">of their formulations </w:t>
        </w:r>
      </w:ins>
      <w:r>
        <w:t xml:space="preserve">will ensure a </w:t>
      </w:r>
      <w:del w:id="753" w:author="revision" w:date="2023-10-30T09:08:00Z">
        <w:r>
          <w:delText>wider</w:delText>
        </w:r>
      </w:del>
      <w:ins w:id="754" w:author="revision" w:date="2023-10-30T09:08:00Z">
        <w:r>
          <w:t>large</w:t>
        </w:r>
      </w:ins>
      <w:r>
        <w:t xml:space="preserve"> benefit to the </w:t>
      </w:r>
      <w:del w:id="755" w:author="revision" w:date="2023-10-30T09:08:00Z">
        <w:r>
          <w:delText>whole</w:delText>
        </w:r>
      </w:del>
      <w:ins w:id="756" w:author="revision" w:date="2023-10-30T09:08:00Z">
        <w:r>
          <w:t>entire</w:t>
        </w:r>
      </w:ins>
      <w:r>
        <w:t xml:space="preserve"> modeling community</w:t>
      </w:r>
      <w:ins w:id="757" w:author="revision" w:date="2023-10-30T09:08:00Z">
        <w:r>
          <w:t xml:space="preserve"> and beyond</w:t>
        </w:r>
      </w:ins>
      <w:r>
        <w:t>.</w:t>
      </w:r>
    </w:p>
    <w:p w14:paraId="3097618D" w14:textId="77777777" w:rsidR="00CF56CB" w:rsidRDefault="00000000">
      <w:pPr>
        <w:pStyle w:val="Heading2"/>
      </w:pPr>
      <w:bookmarkStart w:id="758" w:name="conclusions"/>
      <w:bookmarkEnd w:id="732"/>
      <w:r>
        <w:t>Conclusions</w:t>
      </w:r>
    </w:p>
    <w:p w14:paraId="3A8631B2" w14:textId="010580D2" w:rsidR="00CF56CB" w:rsidRDefault="00000000">
      <w:pPr>
        <w:pStyle w:val="FirstParagraph"/>
      </w:pPr>
      <w:r>
        <w:t xml:space="preserve">Models of forest dynamics are important tools in science and decision support, and the formulation of tree regeneration has strong implications for simulated forest properties. The 15 models and variants used here are facing similar challenges in their representation of tree regeneration: they generally overestimate tree </w:t>
      </w:r>
      <w:del w:id="759" w:author="revision" w:date="2023-10-30T09:08:00Z">
        <w:r>
          <w:delText>regeneration</w:delText>
        </w:r>
      </w:del>
      <w:ins w:id="760" w:author="revision" w:date="2023-10-30T09:08:00Z">
        <w:r>
          <w:t>recruitment</w:t>
        </w:r>
      </w:ins>
      <w:r>
        <w:t xml:space="preserve"> levels, and the simulated regeneration niche is not always captured accurately as a function of biotic (light) and abiotic (temperature and moisture) factors.</w:t>
      </w:r>
    </w:p>
    <w:p w14:paraId="492D3A7A" w14:textId="64E7F5B2" w:rsidR="00CF56CB" w:rsidRDefault="00000000">
      <w:pPr>
        <w:pStyle w:val="BodyText"/>
      </w:pPr>
      <w:r>
        <w:t>However, most models properly capture the diversity of the initial tree community, and differences between model formulations, e.g., the presence or absence of feedback from the adult trees</w:t>
      </w:r>
      <w:del w:id="761" w:author="revision" w:date="2023-10-30T09:08:00Z">
        <w:r>
          <w:delText>,</w:delText>
        </w:r>
      </w:del>
      <w:r>
        <w:t xml:space="preserve"> did not have a strong effect </w:t>
      </w:r>
      <w:del w:id="762" w:author="revision" w:date="2023-10-30T09:08:00Z">
        <w:r>
          <w:delText>for</w:delText>
        </w:r>
      </w:del>
      <w:ins w:id="763" w:author="revision" w:date="2023-10-30T09:08:00Z">
        <w:r>
          <w:t>on</w:t>
        </w:r>
      </w:ins>
      <w:r>
        <w:t xml:space="preserve"> capturing the species composition of regeneration.</w:t>
      </w:r>
    </w:p>
    <w:p w14:paraId="672938BA" w14:textId="1C126985" w:rsidR="00CF56CB" w:rsidRDefault="00000000">
      <w:pPr>
        <w:pStyle w:val="BodyText"/>
      </w:pPr>
      <w:r>
        <w:t xml:space="preserve">Regarding mortality in the early phase of tree life, many models that feature a particularly high overestimation of </w:t>
      </w:r>
      <w:del w:id="764" w:author="revision" w:date="2023-10-30T09:08:00Z">
        <w:r>
          <w:delText>regeneration</w:delText>
        </w:r>
      </w:del>
      <w:ins w:id="765" w:author="revision" w:date="2023-10-30T09:08:00Z">
        <w:r>
          <w:t>recruitment</w:t>
        </w:r>
      </w:ins>
      <w:r>
        <w:t xml:space="preserve"> levels are compensating for this by a larger tree mortality. Often, this compensation is not sufficient to reduce the high </w:t>
      </w:r>
      <w:del w:id="766" w:author="revision" w:date="2023-10-30T09:08:00Z">
        <w:r>
          <w:delText>regeneration</w:delText>
        </w:r>
      </w:del>
      <w:ins w:id="767" w:author="revision" w:date="2023-10-30T09:08:00Z">
        <w:r>
          <w:t>recruitment</w:t>
        </w:r>
      </w:ins>
      <w:r>
        <w:t xml:space="preserve"> levels to realistic values. Overall, there is no clear mortality pattern across all models.</w:t>
      </w:r>
    </w:p>
    <w:p w14:paraId="337232AE" w14:textId="77777777" w:rsidR="00CF56CB" w:rsidRDefault="00000000">
      <w:pPr>
        <w:pStyle w:val="BodyText"/>
      </w:pPr>
      <w:r>
        <w:t>When capturing tree regeneration, the specific design decisions taken in the development of any model are more important for its behavior (accuracy) than scale (stand, landscape, global), modelling approach (empirical vs. process-based), and complexity. Having both empirical and process-based models in our set, the empirically-based models could have been expected to have a better performance, as they were calibrated with inventory data, but this was not the case. Similarly, higher model complexity does not represent an improvement for capturing tree regeneration.</w:t>
      </w:r>
    </w:p>
    <w:p w14:paraId="3F0F0165" w14:textId="48C815B1" w:rsidR="00CF56CB" w:rsidRDefault="00000000">
      <w:pPr>
        <w:pStyle w:val="BodyText"/>
      </w:pPr>
      <w:r>
        <w:lastRenderedPageBreak/>
        <w:t xml:space="preserve">Even though the regeneration routines of most of the models investigated here have never been </w:t>
      </w:r>
      <w:del w:id="768" w:author="revision" w:date="2023-10-30T09:08:00Z">
        <w:r>
          <w:delText xml:space="preserve">sufficiently </w:delText>
        </w:r>
      </w:del>
      <w:r>
        <w:t xml:space="preserve">constrained </w:t>
      </w:r>
      <w:ins w:id="769" w:author="revision" w:date="2023-10-30T09:08:00Z">
        <w:r>
          <w:t xml:space="preserve">well </w:t>
        </w:r>
      </w:ins>
      <w:r>
        <w:t xml:space="preserve">by robust data, </w:t>
      </w:r>
      <w:del w:id="770" w:author="revision" w:date="2023-10-30T09:08:00Z">
        <w:r>
          <w:delText>the regeneration</w:delText>
        </w:r>
      </w:del>
      <w:ins w:id="771" w:author="revision" w:date="2023-10-30T09:08:00Z">
        <w:r>
          <w:t>their</w:t>
        </w:r>
      </w:ins>
      <w:r>
        <w:t xml:space="preserve"> projections </w:t>
      </w:r>
      <w:ins w:id="772" w:author="revision" w:date="2023-10-30T09:08:00Z">
        <w:r>
          <w:t xml:space="preserve">of recruitment </w:t>
        </w:r>
      </w:ins>
      <w:r>
        <w:t>are not overly off. This indicates that a lot can be gained by a focus on the modeling of regeneration processes. The representation of forest dynamics in these models would become much more robust particularly in the face of climate change and post-disturbance dynamics, thus strongly reducing the uncertainty in long-term projections of future forest dynamics.</w:t>
      </w:r>
    </w:p>
    <w:p w14:paraId="3EF4FEE4" w14:textId="77777777" w:rsidR="00CF56CB" w:rsidRDefault="00000000">
      <w:pPr>
        <w:pStyle w:val="Heading1"/>
        <w:rPr>
          <w:moveFrom w:id="773" w:author="revision" w:date="2023-10-30T09:08:00Z"/>
        </w:rPr>
      </w:pPr>
      <w:moveFromRangeStart w:id="774" w:author="revision" w:date="2023-10-30T09:08:00Z" w:name="move149549344"/>
      <w:moveFrom w:id="775" w:author="revision" w:date="2023-10-30T09:08:00Z">
        <w:r>
          <w:t>Author contributions</w:t>
        </w:r>
      </w:moveFrom>
    </w:p>
    <w:p w14:paraId="3DF2E021" w14:textId="77777777" w:rsidR="00CF56CB" w:rsidRDefault="00000000">
      <w:pPr>
        <w:pStyle w:val="FirstParagraph"/>
        <w:rPr>
          <w:moveFrom w:id="776" w:author="revision" w:date="2023-10-30T09:08:00Z"/>
        </w:rPr>
      </w:pPr>
      <w:moveFrom w:id="777" w:author="revision" w:date="2023-10-30T09:08:00Z">
        <w:r>
          <w:t xml:space="preserve">O. Díaz-Yáñez and Y. Käber contributed equally and share the first authorship. H. Bugmann, Y. Käber, and O. Díaz-Yáñez developed the study design. </w:t>
        </w:r>
      </w:moveFrom>
      <w:moveFromRangeEnd w:id="774"/>
      <w:del w:id="778" w:author="revision" w:date="2023-10-30T09:08:00Z">
        <w:r>
          <w:delText>All authors contributed to preparing the simulations with their respective models. O. Díaz-Yáñez led the data analysis with contributions during the workshop from Y.</w:delText>
        </w:r>
      </w:del>
      <w:moveFromRangeStart w:id="779" w:author="revision" w:date="2023-10-30T09:08:00Z" w:name="move149549345"/>
      <w:moveFrom w:id="780" w:author="revision" w:date="2023-10-30T09:08:00Z">
        <w:r>
          <w:t>Käber, T.</w:t>
        </w:r>
        <w:moveFromRangeStart w:id="781" w:author="revision" w:date="2023-10-30T09:08:00Z" w:name="move149549346"/>
        <w:moveFromRangeEnd w:id="779"/>
        <w:r>
          <w:t xml:space="preserve"> Anders, K. H. Braziunas, J. Brůna, S. M. Fischer, J. Hetzer, T. Hickler, H. Lischke, M.Mahnken, P. Mairota, K. Merganičová, T. Mette, X. Morin, W. </w:t>
        </w:r>
      </w:moveFrom>
      <w:moveFromRangeEnd w:id="781"/>
      <w:del w:id="782" w:author="revision" w:date="2023-10-30T09:08:00Z">
        <w:r>
          <w:delText>Rammer and D. Scherrer H. Bugmann. O. Díaz-Yáñez and H. Bugmann led the writing of the manuscript.</w:delText>
        </w:r>
      </w:del>
      <w:moveFromRangeStart w:id="783" w:author="revision" w:date="2023-10-30T09:08:00Z" w:name="move149549347"/>
      <w:moveFrom w:id="784" w:author="revision" w:date="2023-10-30T09:08:00Z">
        <w:r>
          <w:t xml:space="preserve"> All authors participated in the revision of the manuscript and approved its submission.</w:t>
        </w:r>
      </w:moveFrom>
    </w:p>
    <w:p w14:paraId="3DB564C5" w14:textId="298D1DAB" w:rsidR="00CF56CB" w:rsidRDefault="00000000">
      <w:pPr>
        <w:pStyle w:val="Heading1"/>
      </w:pPr>
      <w:bookmarkStart w:id="785" w:name="acknowledgements"/>
      <w:bookmarkEnd w:id="576"/>
      <w:bookmarkEnd w:id="758"/>
      <w:moveFromRangeEnd w:id="783"/>
      <w:r>
        <w:t>Acknowledgements</w:t>
      </w:r>
    </w:p>
    <w:p w14:paraId="72E7B4AD" w14:textId="1DEF1935" w:rsidR="00CF56CB" w:rsidRDefault="00000000">
      <w:pPr>
        <w:pStyle w:val="FirstParagraph"/>
      </w:pPr>
      <w:r>
        <w:t xml:space="preserve">This paper arises from a workshop held in Davos (Switzerland) in June 2022, co-led by Olalla Díaz-Yáñez, Yannek Käber and Harald Bugmann. Funding for the workshop was provided by COST Action CA19139 PROCLIAS (PROcess-based models for CLimate Impact Attribution across Sectors), supported by COST (European Cooperation in Science and Technology; </w:t>
      </w:r>
      <w:hyperlink r:id="rId10">
        <w:r>
          <w:rPr>
            <w:rStyle w:val="Hyperlink"/>
          </w:rPr>
          <w:t>https://www.cost.eu</w:t>
        </w:r>
      </w:hyperlink>
      <w:r>
        <w:t xml:space="preserve">) and ETH Zurich (Research Grant ETH-35 18-1). ODY was funded by the Swiss National Science Foundation project 200020_188882 / 1. KB received support from the European Research Council under the European Union’s Horizon 2020 research and innovation program (Grant Agreement 101001905). JB acknowledges funding from the long-term research development project no. RVO 67985939 from the Czech Academy of Sciences. MM acknowledges financial support from I-Maestro (Innovative forest management strategies for a resilient bioeconomy under climate change and disturbances, grant no. 22035418, 2019–2022) funded by the ERA-NET Cofund ForestValue. MMina acknowledges funding from the H2020-MSCA-IF project REINFORCE (Grant No. 891671). KM received funding from the Project No. CZ.02.1.01/0.0/0.0/16_019/0000803 financed by OP RDE, grant no. ITMS2014+313011W580 supported by the Integrated Infrastructure Operational Programme funded by the ERDF. CH acknowledges financial support from Waldfonds WASIM2100 project. We would also like to thank all the people </w:t>
      </w:r>
      <w:del w:id="786" w:author="revision" w:date="2023-10-30T09:08:00Z">
        <w:r>
          <w:delText>that</w:delText>
        </w:r>
      </w:del>
      <w:ins w:id="787" w:author="revision" w:date="2023-10-30T09:08:00Z">
        <w:r>
          <w:t>who</w:t>
        </w:r>
      </w:ins>
      <w:r>
        <w:t xml:space="preserve"> helped to make this study possible with contributions at different stages </w:t>
      </w:r>
      <w:del w:id="788" w:author="revision" w:date="2023-10-30T09:08:00Z">
        <w:r>
          <w:delText>such as</w:delText>
        </w:r>
      </w:del>
      <w:ins w:id="789" w:author="revision" w:date="2023-10-30T09:08:00Z">
        <w:r>
          <w:t>particularly</w:t>
        </w:r>
      </w:ins>
      <w:r>
        <w:t xml:space="preserve"> Martin </w:t>
      </w:r>
      <w:proofErr w:type="spellStart"/>
      <w:r>
        <w:t>Gutsch</w:t>
      </w:r>
      <w:proofErr w:type="spellEnd"/>
      <w:r>
        <w:t xml:space="preserve"> and Giorgio Vacchiano.</w:t>
      </w:r>
    </w:p>
    <w:p w14:paraId="3E0B4C41" w14:textId="77777777" w:rsidR="00CF56CB" w:rsidRDefault="00000000">
      <w:pPr>
        <w:pStyle w:val="Heading1"/>
        <w:rPr>
          <w:moveTo w:id="790" w:author="revision" w:date="2023-10-30T09:08:00Z"/>
        </w:rPr>
      </w:pPr>
      <w:bookmarkStart w:id="791" w:name="author-contributions"/>
      <w:bookmarkEnd w:id="785"/>
      <w:moveToRangeStart w:id="792" w:author="revision" w:date="2023-10-30T09:08:00Z" w:name="move149549344"/>
      <w:moveTo w:id="793" w:author="revision" w:date="2023-10-30T09:08:00Z">
        <w:r>
          <w:lastRenderedPageBreak/>
          <w:t>Author contributions</w:t>
        </w:r>
      </w:moveTo>
    </w:p>
    <w:p w14:paraId="527939BF" w14:textId="77777777" w:rsidR="00CF56CB" w:rsidRDefault="00000000">
      <w:pPr>
        <w:pStyle w:val="FirstParagraph"/>
        <w:rPr>
          <w:moveTo w:id="794" w:author="revision" w:date="2023-10-30T09:08:00Z"/>
        </w:rPr>
      </w:pPr>
      <w:moveTo w:id="795" w:author="revision" w:date="2023-10-30T09:08:00Z">
        <w:r>
          <w:t>O. Díaz-</w:t>
        </w:r>
        <w:proofErr w:type="spellStart"/>
        <w:r>
          <w:t>Yáñez</w:t>
        </w:r>
        <w:proofErr w:type="spellEnd"/>
        <w:r>
          <w:t xml:space="preserve"> and Y. </w:t>
        </w:r>
        <w:proofErr w:type="spellStart"/>
        <w:r>
          <w:t>Käber</w:t>
        </w:r>
        <w:proofErr w:type="spellEnd"/>
        <w:r>
          <w:t xml:space="preserve"> contributed equally and share the first authorship. H. Bugmann, Y. </w:t>
        </w:r>
        <w:proofErr w:type="spellStart"/>
        <w:r>
          <w:t>Käber</w:t>
        </w:r>
        <w:proofErr w:type="spellEnd"/>
        <w:r>
          <w:t>, and O. Díaz-</w:t>
        </w:r>
        <w:proofErr w:type="spellStart"/>
        <w:r>
          <w:t>Yáñez</w:t>
        </w:r>
        <w:proofErr w:type="spellEnd"/>
        <w:r>
          <w:t xml:space="preserve"> developed the study design. </w:t>
        </w:r>
      </w:moveTo>
      <w:moveToRangeEnd w:id="792"/>
      <w:ins w:id="796" w:author="revision" w:date="2023-10-30T09:08:00Z">
        <w:r>
          <w:t xml:space="preserve">Y. </w:t>
        </w:r>
        <w:proofErr w:type="spellStart"/>
        <w:r>
          <w:t>Käber</w:t>
        </w:r>
        <w:proofErr w:type="spellEnd"/>
        <w:r>
          <w:t xml:space="preserve"> and O. Díaz-</w:t>
        </w:r>
        <w:proofErr w:type="spellStart"/>
        <w:r>
          <w:t>Yáñez</w:t>
        </w:r>
        <w:proofErr w:type="spellEnd"/>
        <w:r>
          <w:t xml:space="preserve"> prepared the input data used by all modeling teams. All authors contributed by conducting the simulations with their respective models. O. Díaz-</w:t>
        </w:r>
        <w:proofErr w:type="spellStart"/>
        <w:r>
          <w:t>Yáñez</w:t>
        </w:r>
        <w:proofErr w:type="spellEnd"/>
        <w:r>
          <w:t xml:space="preserve"> led the analysis of the simulation results with contributions during the workshop from Y. </w:t>
        </w:r>
      </w:ins>
      <w:moveToRangeStart w:id="797" w:author="revision" w:date="2023-10-30T09:08:00Z" w:name="move149549345"/>
      <w:proofErr w:type="spellStart"/>
      <w:moveTo w:id="798" w:author="revision" w:date="2023-10-30T09:08:00Z">
        <w:r>
          <w:t>Käber</w:t>
        </w:r>
        <w:proofErr w:type="spellEnd"/>
        <w:r>
          <w:t>, T.</w:t>
        </w:r>
        <w:moveToRangeStart w:id="799" w:author="revision" w:date="2023-10-30T09:08:00Z" w:name="move149549346"/>
        <w:moveToRangeEnd w:id="797"/>
        <w:r>
          <w:t xml:space="preserve"> Anders, K. H. </w:t>
        </w:r>
        <w:proofErr w:type="spellStart"/>
        <w:r>
          <w:t>Braziunas</w:t>
        </w:r>
        <w:proofErr w:type="spellEnd"/>
        <w:r>
          <w:t xml:space="preserve">, J. </w:t>
        </w:r>
        <w:proofErr w:type="spellStart"/>
        <w:r>
          <w:t>Brůna</w:t>
        </w:r>
        <w:proofErr w:type="spellEnd"/>
        <w:r>
          <w:t xml:space="preserve">, S. M. Fischer, J. </w:t>
        </w:r>
        <w:proofErr w:type="spellStart"/>
        <w:r>
          <w:t>Hetzer</w:t>
        </w:r>
        <w:proofErr w:type="spellEnd"/>
        <w:r>
          <w:t xml:space="preserve">, T. </w:t>
        </w:r>
        <w:proofErr w:type="spellStart"/>
        <w:r>
          <w:t>Hickler</w:t>
        </w:r>
        <w:proofErr w:type="spellEnd"/>
        <w:r>
          <w:t xml:space="preserve">, H. </w:t>
        </w:r>
        <w:proofErr w:type="spellStart"/>
        <w:r>
          <w:t>Lischke</w:t>
        </w:r>
        <w:proofErr w:type="spellEnd"/>
        <w:r>
          <w:t xml:space="preserve">, </w:t>
        </w:r>
        <w:proofErr w:type="spellStart"/>
        <w:proofErr w:type="gramStart"/>
        <w:r>
          <w:t>M.Mahnken</w:t>
        </w:r>
        <w:proofErr w:type="spellEnd"/>
        <w:proofErr w:type="gramEnd"/>
        <w:r>
          <w:t xml:space="preserve">, P. </w:t>
        </w:r>
        <w:proofErr w:type="spellStart"/>
        <w:r>
          <w:t>Mairota</w:t>
        </w:r>
        <w:proofErr w:type="spellEnd"/>
        <w:r>
          <w:t xml:space="preserve">, K. </w:t>
        </w:r>
        <w:proofErr w:type="spellStart"/>
        <w:r>
          <w:t>Merganičová</w:t>
        </w:r>
        <w:proofErr w:type="spellEnd"/>
        <w:r>
          <w:t xml:space="preserve">, T. Mette, X. Morin, W. </w:t>
        </w:r>
      </w:moveTo>
      <w:moveToRangeEnd w:id="799"/>
      <w:ins w:id="800" w:author="revision" w:date="2023-10-30T09:08:00Z">
        <w:r>
          <w:t>Rammer, and D. Scherrer. O. Díaz-</w:t>
        </w:r>
        <w:proofErr w:type="spellStart"/>
        <w:r>
          <w:t>Yáñez</w:t>
        </w:r>
        <w:proofErr w:type="spellEnd"/>
        <w:r>
          <w:t xml:space="preserve"> and H. Bugmann led the writing of the manuscript and provided the first draft.</w:t>
        </w:r>
      </w:ins>
      <w:moveToRangeStart w:id="801" w:author="revision" w:date="2023-10-30T09:08:00Z" w:name="move149549347"/>
      <w:moveTo w:id="802" w:author="revision" w:date="2023-10-30T09:08:00Z">
        <w:r>
          <w:t xml:space="preserve"> All authors participated in the revision of the manuscript and approved its submission.</w:t>
        </w:r>
      </w:moveTo>
    </w:p>
    <w:p w14:paraId="0FA92FF4" w14:textId="77777777" w:rsidR="00CF56CB" w:rsidRDefault="00000000">
      <w:pPr>
        <w:pStyle w:val="Heading1"/>
      </w:pPr>
      <w:bookmarkStart w:id="803" w:name="conflict-of-interest-statement"/>
      <w:bookmarkEnd w:id="791"/>
      <w:moveToRangeEnd w:id="801"/>
      <w:r>
        <w:t>Conflict of interest statement</w:t>
      </w:r>
    </w:p>
    <w:p w14:paraId="68A155C4" w14:textId="77777777" w:rsidR="00CF56CB" w:rsidRDefault="00000000">
      <w:pPr>
        <w:pStyle w:val="FirstParagraph"/>
      </w:pPr>
      <w:r>
        <w:t>The authors declare no conflicts of interest.</w:t>
      </w:r>
    </w:p>
    <w:p w14:paraId="10642DE7" w14:textId="77777777" w:rsidR="00CF56CB" w:rsidRDefault="00000000">
      <w:pPr>
        <w:pStyle w:val="Heading1"/>
      </w:pPr>
      <w:bookmarkStart w:id="804" w:name="references"/>
      <w:bookmarkEnd w:id="803"/>
      <w:r>
        <w:t>References</w:t>
      </w:r>
    </w:p>
    <w:p w14:paraId="6E41A765" w14:textId="77777777" w:rsidR="00CF56CB" w:rsidRDefault="00000000">
      <w:pPr>
        <w:pStyle w:val="Bibliography"/>
      </w:pPr>
      <w:bookmarkStart w:id="805" w:name="ref-albrich2020"/>
      <w:bookmarkStart w:id="806" w:name="refs"/>
      <w:r>
        <w:t xml:space="preserve">Albrich, Katharina, Werner Rammer, Monica G. Turner, Zak Ratajczak, Kristin H. Braziunas, Winslow D. Hansen, and Rupert Seidl. 2020. “Simulating Forest Resilience: A Review.” Edited by Thomas Hickler. </w:t>
      </w:r>
      <w:r>
        <w:rPr>
          <w:i/>
          <w:iCs/>
        </w:rPr>
        <w:t>Global Ecology and Biogeography</w:t>
      </w:r>
      <w:r>
        <w:t xml:space="preserve"> 29 (12): 2082–96. </w:t>
      </w:r>
      <w:hyperlink r:id="rId11">
        <w:r>
          <w:rPr>
            <w:rStyle w:val="Hyperlink"/>
          </w:rPr>
          <w:t>https://doi.org/10.1111/geb.13197</w:t>
        </w:r>
      </w:hyperlink>
      <w:r>
        <w:t>.</w:t>
      </w:r>
    </w:p>
    <w:p w14:paraId="67BFBB89" w14:textId="77777777" w:rsidR="00CF56CB" w:rsidRDefault="00000000">
      <w:pPr>
        <w:pStyle w:val="Bibliography"/>
      </w:pPr>
      <w:bookmarkStart w:id="807" w:name="ref-allen1976"/>
      <w:bookmarkEnd w:id="805"/>
      <w:r>
        <w:t xml:space="preserve">Allen, Jon C. 1976. “A Modified Sine Wave Method for Calculating Degree Days1.” </w:t>
      </w:r>
      <w:r>
        <w:rPr>
          <w:i/>
          <w:iCs/>
        </w:rPr>
        <w:t>Environmental Entomology</w:t>
      </w:r>
      <w:r>
        <w:t xml:space="preserve"> 5 (3): 388–96. </w:t>
      </w:r>
      <w:hyperlink r:id="rId12">
        <w:r>
          <w:rPr>
            <w:rStyle w:val="Hyperlink"/>
          </w:rPr>
          <w:t>https://doi.org/10.1093/ee/5.3.388</w:t>
        </w:r>
      </w:hyperlink>
      <w:r>
        <w:t>.</w:t>
      </w:r>
    </w:p>
    <w:p w14:paraId="418A5BB3" w14:textId="77777777" w:rsidR="00CF56CB" w:rsidRDefault="00000000">
      <w:pPr>
        <w:pStyle w:val="Bibliography"/>
      </w:pPr>
      <w:bookmarkStart w:id="808" w:name="ref-asterscienceteam2019"/>
      <w:bookmarkEnd w:id="807"/>
      <w:r>
        <w:t xml:space="preserve">ASTER Science Team. 2019. “ASTER Global Digital Elevation Model V003. 2019, Distributed by NASA EOSDIS Land Processes DAAC, Https://Doi.org/10.5067/ASTER/ASTGTM.003. Accessed 2022-11-18.” </w:t>
      </w:r>
      <w:hyperlink r:id="rId13">
        <w:r>
          <w:rPr>
            <w:rStyle w:val="Hyperlink"/>
          </w:rPr>
          <w:t>https://lpdaac.usgs.gov/products/astgtmv002/</w:t>
        </w:r>
      </w:hyperlink>
      <w:r>
        <w:t>.</w:t>
      </w:r>
    </w:p>
    <w:p w14:paraId="73ECAF33" w14:textId="77777777" w:rsidR="00CF56CB" w:rsidRDefault="00000000">
      <w:pPr>
        <w:pStyle w:val="Bibliography"/>
      </w:pPr>
      <w:bookmarkStart w:id="809" w:name="ref-beckage2003"/>
      <w:bookmarkEnd w:id="808"/>
      <w:r>
        <w:t xml:space="preserve">Beckage, Brian, and James S. Clark. 2003. “SEEDLING SURVIVAL AND GROWTH OF THREE FOREST TREE SPECIES: THE ROLE OF SPATIAL HETEROGENEITY.” </w:t>
      </w:r>
      <w:r>
        <w:rPr>
          <w:i/>
          <w:iCs/>
        </w:rPr>
        <w:t>Ecology</w:t>
      </w:r>
      <w:r>
        <w:t xml:space="preserve"> 84 (7): 1849–61. </w:t>
      </w:r>
      <w:hyperlink r:id="rId14">
        <w:r>
          <w:rPr>
            <w:rStyle w:val="Hyperlink"/>
          </w:rPr>
          <w:t>https://doi.org/10.1890/0012-9658(2003)084[1849:SSAGOT]2.0.CO;2</w:t>
        </w:r>
      </w:hyperlink>
      <w:r>
        <w:t>.</w:t>
      </w:r>
    </w:p>
    <w:p w14:paraId="5A0A3B2D" w14:textId="77777777" w:rsidR="00CF56CB" w:rsidRDefault="00000000">
      <w:pPr>
        <w:pStyle w:val="Bibliography"/>
      </w:pPr>
      <w:bookmarkStart w:id="810" w:name="ref-berdanier2016"/>
      <w:bookmarkEnd w:id="809"/>
      <w:r>
        <w:t xml:space="preserve">Berdanier, Aaron B., and James S. Clark. 2016. “Divergent Reproductive Allocation Trade-Offs with Canopy Exposure Across Tree Species in Temperate Forests.” </w:t>
      </w:r>
      <w:r>
        <w:rPr>
          <w:i/>
          <w:iCs/>
        </w:rPr>
        <w:t>Ecosphere</w:t>
      </w:r>
      <w:r>
        <w:t xml:space="preserve"> 7 (6): e01313. </w:t>
      </w:r>
      <w:hyperlink r:id="rId15">
        <w:r>
          <w:rPr>
            <w:rStyle w:val="Hyperlink"/>
          </w:rPr>
          <w:t>https://doi.org/10.1002/ecs2.1313</w:t>
        </w:r>
      </w:hyperlink>
      <w:r>
        <w:t>.</w:t>
      </w:r>
    </w:p>
    <w:p w14:paraId="558D0CBB" w14:textId="77777777" w:rsidR="00CF56CB" w:rsidRDefault="00000000">
      <w:pPr>
        <w:pStyle w:val="Bibliography"/>
      </w:pPr>
      <w:bookmarkStart w:id="811" w:name="ref-bogdziewicz2021"/>
      <w:bookmarkEnd w:id="810"/>
      <w:r>
        <w:t xml:space="preserve">Bogdziewicz, Michał, Andrew Hacket-Pain, Dave Kelly, Peter A. Thomas, Jonathan Lageard, and Andrew J. Tanentzap. 2021. “Climate Warming Causes Mast Seeding to Break down by Reducing Sensitivity to Weather Cues.” </w:t>
      </w:r>
      <w:r>
        <w:rPr>
          <w:i/>
          <w:iCs/>
        </w:rPr>
        <w:t>Global Change Biology</w:t>
      </w:r>
      <w:r>
        <w:t xml:space="preserve"> 27 (9): 1952–61. </w:t>
      </w:r>
      <w:hyperlink r:id="rId16">
        <w:r>
          <w:rPr>
            <w:rStyle w:val="Hyperlink"/>
          </w:rPr>
          <w:t>https://doi.org/10.1111/gcb.15560</w:t>
        </w:r>
      </w:hyperlink>
      <w:r>
        <w:t>.</w:t>
      </w:r>
    </w:p>
    <w:p w14:paraId="1F2E448B" w14:textId="77777777" w:rsidR="00CF56CB" w:rsidRDefault="00000000">
      <w:pPr>
        <w:pStyle w:val="Bibliography"/>
      </w:pPr>
      <w:bookmarkStart w:id="812" w:name="ref-bohn2014"/>
      <w:bookmarkEnd w:id="811"/>
      <w:r>
        <w:t xml:space="preserve">Bohn, Friedrich J., Karin Frank, and Andreas Huth. 2014. “Of Climate and Its Resulting Tree Growth: Simulating the Productivity of Temperate Forests.” </w:t>
      </w:r>
      <w:r>
        <w:rPr>
          <w:i/>
          <w:iCs/>
        </w:rPr>
        <w:t>Ecological Modelling</w:t>
      </w:r>
      <w:r>
        <w:t xml:space="preserve"> 278 (April): 9–17. </w:t>
      </w:r>
      <w:hyperlink r:id="rId17">
        <w:r>
          <w:rPr>
            <w:rStyle w:val="Hyperlink"/>
          </w:rPr>
          <w:t>https://doi.org/10.1016/j.ecolmodel.2014.01.021</w:t>
        </w:r>
      </w:hyperlink>
      <w:r>
        <w:t>.</w:t>
      </w:r>
    </w:p>
    <w:p w14:paraId="4D083D78" w14:textId="77777777" w:rsidR="00CF56CB" w:rsidRDefault="00000000">
      <w:pPr>
        <w:pStyle w:val="Bibliography"/>
      </w:pPr>
      <w:bookmarkStart w:id="813" w:name="ref-botkin1972"/>
      <w:bookmarkEnd w:id="812"/>
      <w:r>
        <w:lastRenderedPageBreak/>
        <w:t xml:space="preserve">Botkin, Daniel B., James F. Janak, and James R. Wallis. 1972. “Some Ecological Consequences of a Computer Model of Forest Growth.” </w:t>
      </w:r>
      <w:r>
        <w:rPr>
          <w:i/>
          <w:iCs/>
        </w:rPr>
        <w:t>The Journal of Ecology</w:t>
      </w:r>
      <w:r>
        <w:t xml:space="preserve"> 60 (3): 849. </w:t>
      </w:r>
      <w:hyperlink r:id="rId18">
        <w:r>
          <w:rPr>
            <w:rStyle w:val="Hyperlink"/>
          </w:rPr>
          <w:t>https://doi.org/10.2307/2258570</w:t>
        </w:r>
      </w:hyperlink>
      <w:r>
        <w:t>.</w:t>
      </w:r>
    </w:p>
    <w:p w14:paraId="502B0E8B" w14:textId="77777777" w:rsidR="00CF56CB" w:rsidRDefault="00000000">
      <w:pPr>
        <w:pStyle w:val="Bibliography"/>
      </w:pPr>
      <w:bookmarkStart w:id="814" w:name="ref-brzeziecki2021"/>
      <w:bookmarkEnd w:id="813"/>
      <w:r>
        <w:t xml:space="preserve">Brzeziecki, Bogdan, Stanisław Drozdowski, Kamil Bielak, Marcin Czacharowski, Jacek Zajączkowski, Włodzimierz Buraczyk, and Leszek Gawron. 2021. “A Demographic Equilibrium Approach to Stocking Control in Mixed, Multiaged Stands in Bialowieża Forest, Northeast Poland.” </w:t>
      </w:r>
      <w:r>
        <w:rPr>
          <w:i/>
          <w:iCs/>
        </w:rPr>
        <w:t>Forest Ecology and Management</w:t>
      </w:r>
      <w:r>
        <w:t xml:space="preserve"> 481 (February): 118694. </w:t>
      </w:r>
      <w:hyperlink r:id="rId19">
        <w:r>
          <w:rPr>
            <w:rStyle w:val="Hyperlink"/>
          </w:rPr>
          <w:t>https://doi.org/10.1016/j.foreco.2020.118694</w:t>
        </w:r>
      </w:hyperlink>
      <w:r>
        <w:t>.</w:t>
      </w:r>
    </w:p>
    <w:p w14:paraId="1ED9BE31" w14:textId="77777777" w:rsidR="00CF56CB" w:rsidRDefault="00000000">
      <w:pPr>
        <w:pStyle w:val="Bibliography"/>
      </w:pPr>
      <w:bookmarkStart w:id="815" w:name="ref-bugmann1996a"/>
      <w:bookmarkEnd w:id="814"/>
      <w:r>
        <w:t xml:space="preserve">Bugmann, Harald. 1996. “A Simplified Forest Model to Study Species Composition Along Climate Gradients.” </w:t>
      </w:r>
      <w:r>
        <w:rPr>
          <w:i/>
          <w:iCs/>
        </w:rPr>
        <w:t>Ecology</w:t>
      </w:r>
      <w:r>
        <w:t xml:space="preserve"> 77 (7): 2055–74. </w:t>
      </w:r>
      <w:hyperlink r:id="rId20">
        <w:r>
          <w:rPr>
            <w:rStyle w:val="Hyperlink"/>
          </w:rPr>
          <w:t>https://doi.org/10.2307/2265700</w:t>
        </w:r>
      </w:hyperlink>
      <w:r>
        <w:t>.</w:t>
      </w:r>
    </w:p>
    <w:p w14:paraId="22623385" w14:textId="77777777" w:rsidR="00CF56CB" w:rsidRDefault="00000000">
      <w:pPr>
        <w:pStyle w:val="Bibliography"/>
      </w:pPr>
      <w:bookmarkStart w:id="816" w:name="ref-bugmann2022"/>
      <w:bookmarkEnd w:id="815"/>
      <w:r>
        <w:t xml:space="preserve">Bugmann, Harald, and Rupert Seidl. 2022. “The Evolution, Complexity and Diversity of Models of Long-Term Forest Dynamics.” </w:t>
      </w:r>
      <w:r>
        <w:rPr>
          <w:i/>
          <w:iCs/>
        </w:rPr>
        <w:t>Journal of Ecology</w:t>
      </w:r>
      <w:r>
        <w:t xml:space="preserve"> 110 (10): 2288–2307. </w:t>
      </w:r>
      <w:hyperlink r:id="rId21">
        <w:r>
          <w:rPr>
            <w:rStyle w:val="Hyperlink"/>
          </w:rPr>
          <w:t>https://doi.org/10.1111/1365-2745.13989</w:t>
        </w:r>
      </w:hyperlink>
      <w:r>
        <w:t>.</w:t>
      </w:r>
    </w:p>
    <w:p w14:paraId="2C5F475D" w14:textId="77777777" w:rsidR="00CF56CB" w:rsidRDefault="00000000">
      <w:pPr>
        <w:pStyle w:val="Bibliography"/>
      </w:pPr>
      <w:bookmarkStart w:id="817" w:name="ref-bugmann2019"/>
      <w:bookmarkEnd w:id="816"/>
      <w:r>
        <w:t xml:space="preserve">Bugmann, Harald, Rupert Seidl, Florian Hartig, Friedrich Bohn, Josef Brůna, Maxime Cailleret, Louis François, et al. 2019. “Tree Mortality Submodels Drive Simulated Long-Term Forest Dynamics: Assessing 15 Models from the Stand to Global Scale.” </w:t>
      </w:r>
      <w:r>
        <w:rPr>
          <w:i/>
          <w:iCs/>
        </w:rPr>
        <w:t>Ecosphere</w:t>
      </w:r>
      <w:r>
        <w:t xml:space="preserve"> 10 (2): e02616. </w:t>
      </w:r>
      <w:hyperlink r:id="rId22">
        <w:r>
          <w:rPr>
            <w:rStyle w:val="Hyperlink"/>
          </w:rPr>
          <w:t>https://doi.org/10.1002/ecs2.2616</w:t>
        </w:r>
      </w:hyperlink>
      <w:r>
        <w:t>.</w:t>
      </w:r>
    </w:p>
    <w:p w14:paraId="5E4190A7" w14:textId="77777777" w:rsidR="00CF56CB" w:rsidRDefault="00000000">
      <w:pPr>
        <w:pStyle w:val="Bibliography"/>
      </w:pPr>
      <w:bookmarkStart w:id="818" w:name="ref-bugmann1996"/>
      <w:bookmarkEnd w:id="817"/>
      <w:r>
        <w:t xml:space="preserve">Bugmann, Harald, Xiaodong Yan, MartinT. Sykes, Philippe Martin, Marcus Lindner, PaulV. Desanker, and SteveG. Cumming. 1996. “A Comparison of Forest Gap Models: Model Structure and Behaviour.” </w:t>
      </w:r>
      <w:r>
        <w:rPr>
          <w:i/>
          <w:iCs/>
        </w:rPr>
        <w:t>Climatic Change</w:t>
      </w:r>
      <w:r>
        <w:t xml:space="preserve"> 34 (2). </w:t>
      </w:r>
      <w:hyperlink r:id="rId23">
        <w:r>
          <w:rPr>
            <w:rStyle w:val="Hyperlink"/>
          </w:rPr>
          <w:t>https://doi.org/10.1007/BF00224640</w:t>
        </w:r>
      </w:hyperlink>
      <w:r>
        <w:t>.</w:t>
      </w:r>
    </w:p>
    <w:p w14:paraId="145736A7" w14:textId="77777777" w:rsidR="00CF56CB" w:rsidRDefault="00000000">
      <w:pPr>
        <w:pStyle w:val="Bibliography"/>
      </w:pPr>
      <w:bookmarkStart w:id="819" w:name="ref-cailleret2017"/>
      <w:bookmarkEnd w:id="818"/>
      <w:r>
        <w:t xml:space="preserve">Cailleret, Maxime, Steven Jansen, Elisabeth M. R. Robert, Lucía Desoto, Tuomas Aakala, Joseph A. Antos, Barbara Beikircher, et al. 2017. “A Synthesis of Radial Growth Patterns Preceding Tree Mortality.” </w:t>
      </w:r>
      <w:r>
        <w:rPr>
          <w:i/>
          <w:iCs/>
        </w:rPr>
        <w:t>Global Change Biology</w:t>
      </w:r>
      <w:r>
        <w:t xml:space="preserve"> 23 (4): 1675–90. </w:t>
      </w:r>
      <w:hyperlink r:id="rId24">
        <w:r>
          <w:rPr>
            <w:rStyle w:val="Hyperlink"/>
          </w:rPr>
          <w:t>https://doi.org/10.1111/gcb.13535</w:t>
        </w:r>
      </w:hyperlink>
      <w:r>
        <w:t>.</w:t>
      </w:r>
    </w:p>
    <w:p w14:paraId="70D8724B" w14:textId="77777777" w:rsidR="00CF56CB" w:rsidRDefault="00000000">
      <w:pPr>
        <w:pStyle w:val="Bibliography"/>
      </w:pPr>
      <w:bookmarkStart w:id="820" w:name="ref-casper1997"/>
      <w:bookmarkEnd w:id="819"/>
      <w:r>
        <w:t xml:space="preserve">Casper, Brenda B., and Robert B. Jackson. 1997. “Plant Competition Underground.” </w:t>
      </w:r>
      <w:r>
        <w:rPr>
          <w:i/>
          <w:iCs/>
        </w:rPr>
        <w:t>Annual Review of Ecology and Systematics</w:t>
      </w:r>
      <w:r>
        <w:t xml:space="preserve"> 28 (1): 545–70. </w:t>
      </w:r>
      <w:hyperlink r:id="rId25">
        <w:r>
          <w:rPr>
            <w:rStyle w:val="Hyperlink"/>
          </w:rPr>
          <w:t>https://doi.org/10.1146/annurev.ecolsys.28.1.545</w:t>
        </w:r>
      </w:hyperlink>
      <w:r>
        <w:t>.</w:t>
      </w:r>
    </w:p>
    <w:p w14:paraId="3AA587FB" w14:textId="77777777" w:rsidR="00CF56CB" w:rsidRDefault="00000000">
      <w:pPr>
        <w:pStyle w:val="Bibliography"/>
      </w:pPr>
      <w:bookmarkStart w:id="821" w:name="ref-clark1999a"/>
      <w:bookmarkEnd w:id="820"/>
      <w:r>
        <w:t xml:space="preserve">Clark, J. S., B. Beckage, P. Camill, B. Cleveland, J. HilleRisLambers, J. Lichter, J. McLachlan, J. Mohan, and P. Wyckoff. 1999. “Interpreting Recruitment Limitation in Forests.” </w:t>
      </w:r>
      <w:r>
        <w:rPr>
          <w:i/>
          <w:iCs/>
        </w:rPr>
        <w:t>American Journal of Botany</w:t>
      </w:r>
      <w:r>
        <w:t xml:space="preserve"> 86 (1): 1–16. </w:t>
      </w:r>
      <w:hyperlink r:id="rId26">
        <w:r>
          <w:rPr>
            <w:rStyle w:val="Hyperlink"/>
          </w:rPr>
          <w:t>https://doi.org/10.2307/2656950</w:t>
        </w:r>
      </w:hyperlink>
      <w:r>
        <w:t>.</w:t>
      </w:r>
    </w:p>
    <w:p w14:paraId="7B5E6ED6" w14:textId="77777777" w:rsidR="00CF56CB" w:rsidRPr="00A370E7" w:rsidRDefault="00000000">
      <w:pPr>
        <w:pStyle w:val="Bibliography"/>
        <w:rPr>
          <w:lang w:val="de-DE"/>
        </w:rPr>
      </w:pPr>
      <w:bookmarkStart w:id="822" w:name="ref-collet2006"/>
      <w:bookmarkEnd w:id="821"/>
      <w:r>
        <w:t xml:space="preserve">Collet, C., and C. Chenost. 2006. “Using Competition and Light Estimates to Predict Diameter and Height Growth of Naturally Regenerated Beech Seedlings Growing Under Changing Canopy Conditions.” </w:t>
      </w:r>
      <w:proofErr w:type="spellStart"/>
      <w:r w:rsidRPr="00A370E7">
        <w:rPr>
          <w:i/>
          <w:iCs/>
          <w:lang w:val="de-DE"/>
        </w:rPr>
        <w:t>Forestry</w:t>
      </w:r>
      <w:proofErr w:type="spellEnd"/>
      <w:r w:rsidRPr="00A370E7">
        <w:rPr>
          <w:lang w:val="de-DE"/>
        </w:rPr>
        <w:t xml:space="preserve"> 79 (5): 489–502. </w:t>
      </w:r>
      <w:hyperlink r:id="rId27">
        <w:r w:rsidRPr="00A370E7">
          <w:rPr>
            <w:rStyle w:val="Hyperlink"/>
            <w:lang w:val="de-DE"/>
          </w:rPr>
          <w:t>https://doi.org/10.1093/forestry/cpl033</w:t>
        </w:r>
      </w:hyperlink>
      <w:r w:rsidRPr="00A370E7">
        <w:rPr>
          <w:lang w:val="de-DE"/>
        </w:rPr>
        <w:t>.</w:t>
      </w:r>
    </w:p>
    <w:p w14:paraId="70CF12F5" w14:textId="77777777" w:rsidR="00CF56CB" w:rsidRDefault="00000000">
      <w:pPr>
        <w:pStyle w:val="Bibliography"/>
      </w:pPr>
      <w:bookmarkStart w:id="823" w:name="ref-cunningham2006"/>
      <w:bookmarkEnd w:id="822"/>
      <w:r w:rsidRPr="00A370E7">
        <w:rPr>
          <w:lang w:val="de-DE"/>
        </w:rPr>
        <w:t xml:space="preserve">Cunningham, Catherine, Niklaus E Zimmermann, Veronika </w:t>
      </w:r>
      <w:proofErr w:type="spellStart"/>
      <w:r w:rsidRPr="00A370E7">
        <w:rPr>
          <w:lang w:val="de-DE"/>
        </w:rPr>
        <w:t>Stoeckli</w:t>
      </w:r>
      <w:proofErr w:type="spellEnd"/>
      <w:r w:rsidRPr="00A370E7">
        <w:rPr>
          <w:lang w:val="de-DE"/>
        </w:rPr>
        <w:t xml:space="preserve">, and Harald Bugmann. </w:t>
      </w:r>
      <w:r>
        <w:t xml:space="preserve">2006. “Growth Response of Norway Spruce Saplings in Two Forest Gaps in the Swiss Alps to Artificial Browsing, Infection with Black Snow Mold, and Competition by Ground Vegetation.” </w:t>
      </w:r>
      <w:r>
        <w:rPr>
          <w:i/>
          <w:iCs/>
        </w:rPr>
        <w:t>Canadian Journal of Forest Research</w:t>
      </w:r>
      <w:r>
        <w:t xml:space="preserve"> 36 (11): 2782–93. </w:t>
      </w:r>
      <w:hyperlink r:id="rId28">
        <w:r>
          <w:rPr>
            <w:rStyle w:val="Hyperlink"/>
          </w:rPr>
          <w:t>https://doi.org/10.1139/x06-156</w:t>
        </w:r>
      </w:hyperlink>
      <w:r>
        <w:t>.</w:t>
      </w:r>
    </w:p>
    <w:p w14:paraId="53172DB9" w14:textId="77777777" w:rsidR="00CF56CB" w:rsidRDefault="00000000">
      <w:pPr>
        <w:pStyle w:val="Bibliography"/>
      </w:pPr>
      <w:bookmarkStart w:id="824" w:name="ref-díaz-yáñez2022"/>
      <w:bookmarkEnd w:id="823"/>
      <w:r>
        <w:lastRenderedPageBreak/>
        <w:t xml:space="preserve">Díaz-Yáñez, Olalla, Yannek Käber, and Harald Bugmann. 2022. “Regeneration Workshop Protocol.” </w:t>
      </w:r>
      <w:r>
        <w:rPr>
          <w:i/>
          <w:iCs/>
        </w:rPr>
        <w:t>OSF</w:t>
      </w:r>
      <w:r>
        <w:t xml:space="preserve">. </w:t>
      </w:r>
      <w:hyperlink r:id="rId29">
        <w:r>
          <w:rPr>
            <w:rStyle w:val="Hyperlink"/>
          </w:rPr>
          <w:t>https://doi.org/10.17605/OSF.IO/CZDXP</w:t>
        </w:r>
      </w:hyperlink>
      <w:r>
        <w:t>.</w:t>
      </w:r>
    </w:p>
    <w:p w14:paraId="3B4201A0" w14:textId="77777777" w:rsidR="00CF56CB" w:rsidRPr="00A370E7" w:rsidRDefault="00000000">
      <w:pPr>
        <w:pStyle w:val="Bibliography"/>
        <w:rPr>
          <w:lang w:val="de-DE"/>
        </w:rPr>
      </w:pPr>
      <w:bookmarkStart w:id="825" w:name="ref-euforia2019"/>
      <w:bookmarkEnd w:id="824"/>
      <w:r>
        <w:t xml:space="preserve">EuFoRIa. 2019. “European Forest Reserves Initiative. </w:t>
      </w:r>
      <w:r w:rsidRPr="00A370E7">
        <w:rPr>
          <w:lang w:val="de-DE"/>
        </w:rPr>
        <w:t>Link: Https://Www.wsl.ch/de/Projekte/Euforia.html#tabelement1-Tab2.”</w:t>
      </w:r>
    </w:p>
    <w:p w14:paraId="6E4534C8" w14:textId="77777777" w:rsidR="00CF56CB" w:rsidRPr="00A370E7" w:rsidRDefault="00000000">
      <w:pPr>
        <w:pStyle w:val="Bibliography"/>
        <w:rPr>
          <w:lang w:val="de-DE"/>
        </w:rPr>
      </w:pPr>
      <w:bookmarkStart w:id="826" w:name="ref-fabrika2005"/>
      <w:bookmarkEnd w:id="825"/>
      <w:proofErr w:type="spellStart"/>
      <w:r w:rsidRPr="00A370E7">
        <w:rPr>
          <w:lang w:val="de-DE"/>
        </w:rPr>
        <w:t>Fabrika</w:t>
      </w:r>
      <w:proofErr w:type="spellEnd"/>
      <w:r w:rsidRPr="00A370E7">
        <w:rPr>
          <w:lang w:val="de-DE"/>
        </w:rPr>
        <w:t>, M. 2005. “</w:t>
      </w:r>
      <w:proofErr w:type="spellStart"/>
      <w:r w:rsidRPr="00A370E7">
        <w:rPr>
          <w:lang w:val="de-DE"/>
        </w:rPr>
        <w:t>Simulátor</w:t>
      </w:r>
      <w:proofErr w:type="spellEnd"/>
      <w:r w:rsidRPr="00A370E7">
        <w:rPr>
          <w:lang w:val="de-DE"/>
        </w:rPr>
        <w:t xml:space="preserve"> </w:t>
      </w:r>
      <w:proofErr w:type="spellStart"/>
      <w:r w:rsidRPr="00A370E7">
        <w:rPr>
          <w:lang w:val="de-DE"/>
        </w:rPr>
        <w:t>Biodynamiky</w:t>
      </w:r>
      <w:proofErr w:type="spellEnd"/>
      <w:r w:rsidRPr="00A370E7">
        <w:rPr>
          <w:lang w:val="de-DE"/>
        </w:rPr>
        <w:t xml:space="preserve"> </w:t>
      </w:r>
      <w:proofErr w:type="spellStart"/>
      <w:r w:rsidRPr="00A370E7">
        <w:rPr>
          <w:lang w:val="de-DE"/>
        </w:rPr>
        <w:t>Lesa</w:t>
      </w:r>
      <w:proofErr w:type="spellEnd"/>
      <w:r w:rsidRPr="00A370E7">
        <w:rPr>
          <w:lang w:val="de-DE"/>
        </w:rPr>
        <w:t xml:space="preserve"> SIBYLA, </w:t>
      </w:r>
      <w:proofErr w:type="spellStart"/>
      <w:r w:rsidRPr="00A370E7">
        <w:rPr>
          <w:lang w:val="de-DE"/>
        </w:rPr>
        <w:t>Koncepcia</w:t>
      </w:r>
      <w:proofErr w:type="spellEnd"/>
      <w:r w:rsidRPr="00A370E7">
        <w:rPr>
          <w:lang w:val="de-DE"/>
        </w:rPr>
        <w:t xml:space="preserve">, </w:t>
      </w:r>
      <w:proofErr w:type="spellStart"/>
      <w:r w:rsidRPr="00A370E7">
        <w:rPr>
          <w:lang w:val="de-DE"/>
        </w:rPr>
        <w:t>Konštrukcia</w:t>
      </w:r>
      <w:proofErr w:type="spellEnd"/>
      <w:r w:rsidRPr="00A370E7">
        <w:rPr>
          <w:lang w:val="de-DE"/>
        </w:rPr>
        <w:t xml:space="preserve"> a </w:t>
      </w:r>
      <w:proofErr w:type="spellStart"/>
      <w:r w:rsidRPr="00A370E7">
        <w:rPr>
          <w:lang w:val="de-DE"/>
        </w:rPr>
        <w:t>Programové</w:t>
      </w:r>
      <w:proofErr w:type="spellEnd"/>
      <w:r w:rsidRPr="00A370E7">
        <w:rPr>
          <w:lang w:val="de-DE"/>
        </w:rPr>
        <w:t xml:space="preserve"> </w:t>
      </w:r>
      <w:proofErr w:type="spellStart"/>
      <w:r w:rsidRPr="00A370E7">
        <w:rPr>
          <w:lang w:val="de-DE"/>
        </w:rPr>
        <w:t>Riešenie</w:t>
      </w:r>
      <w:proofErr w:type="spellEnd"/>
      <w:r w:rsidRPr="00A370E7">
        <w:rPr>
          <w:lang w:val="de-DE"/>
        </w:rPr>
        <w:t xml:space="preserve">.” </w:t>
      </w:r>
      <w:r w:rsidRPr="00A370E7">
        <w:rPr>
          <w:i/>
          <w:iCs/>
          <w:lang w:val="de-DE"/>
        </w:rPr>
        <w:t xml:space="preserve">Zvolen, </w:t>
      </w:r>
      <w:proofErr w:type="spellStart"/>
      <w:r w:rsidRPr="00A370E7">
        <w:rPr>
          <w:i/>
          <w:iCs/>
          <w:lang w:val="de-DE"/>
        </w:rPr>
        <w:t>Slovakia</w:t>
      </w:r>
      <w:proofErr w:type="spellEnd"/>
      <w:r w:rsidRPr="00A370E7">
        <w:rPr>
          <w:i/>
          <w:iCs/>
          <w:lang w:val="de-DE"/>
        </w:rPr>
        <w:t xml:space="preserve">, </w:t>
      </w:r>
      <w:proofErr w:type="spellStart"/>
      <w:r w:rsidRPr="00A370E7">
        <w:rPr>
          <w:i/>
          <w:iCs/>
          <w:lang w:val="de-DE"/>
        </w:rPr>
        <w:t>Habilitačná</w:t>
      </w:r>
      <w:proofErr w:type="spellEnd"/>
      <w:r w:rsidRPr="00A370E7">
        <w:rPr>
          <w:i/>
          <w:iCs/>
          <w:lang w:val="de-DE"/>
        </w:rPr>
        <w:t xml:space="preserve"> </w:t>
      </w:r>
      <w:proofErr w:type="spellStart"/>
      <w:r w:rsidRPr="00A370E7">
        <w:rPr>
          <w:i/>
          <w:iCs/>
          <w:lang w:val="de-DE"/>
        </w:rPr>
        <w:t>Práca</w:t>
      </w:r>
      <w:proofErr w:type="spellEnd"/>
      <w:r w:rsidRPr="00A370E7">
        <w:rPr>
          <w:i/>
          <w:iCs/>
          <w:lang w:val="de-DE"/>
        </w:rPr>
        <w:t xml:space="preserve">, </w:t>
      </w:r>
      <w:proofErr w:type="spellStart"/>
      <w:r w:rsidRPr="00A370E7">
        <w:rPr>
          <w:i/>
          <w:iCs/>
          <w:lang w:val="de-DE"/>
        </w:rPr>
        <w:t>Technická</w:t>
      </w:r>
      <w:proofErr w:type="spellEnd"/>
      <w:r w:rsidRPr="00A370E7">
        <w:rPr>
          <w:i/>
          <w:iCs/>
          <w:lang w:val="de-DE"/>
        </w:rPr>
        <w:t xml:space="preserve"> </w:t>
      </w:r>
      <w:proofErr w:type="spellStart"/>
      <w:r w:rsidRPr="00A370E7">
        <w:rPr>
          <w:i/>
          <w:iCs/>
          <w:lang w:val="de-DE"/>
        </w:rPr>
        <w:t>Univerzita</w:t>
      </w:r>
      <w:proofErr w:type="spellEnd"/>
      <w:r w:rsidRPr="00A370E7">
        <w:rPr>
          <w:i/>
          <w:iCs/>
          <w:lang w:val="de-DE"/>
        </w:rPr>
        <w:t xml:space="preserve"> </w:t>
      </w:r>
      <w:proofErr w:type="spellStart"/>
      <w:r w:rsidRPr="00A370E7">
        <w:rPr>
          <w:i/>
          <w:iCs/>
          <w:lang w:val="de-DE"/>
        </w:rPr>
        <w:t>Vo</w:t>
      </w:r>
      <w:proofErr w:type="spellEnd"/>
      <w:r w:rsidRPr="00A370E7">
        <w:rPr>
          <w:i/>
          <w:iCs/>
          <w:lang w:val="de-DE"/>
        </w:rPr>
        <w:t xml:space="preserve"> </w:t>
      </w:r>
      <w:proofErr w:type="spellStart"/>
      <w:r w:rsidRPr="00A370E7">
        <w:rPr>
          <w:i/>
          <w:iCs/>
          <w:lang w:val="de-DE"/>
        </w:rPr>
        <w:t>Zvolene</w:t>
      </w:r>
      <w:proofErr w:type="spellEnd"/>
      <w:r w:rsidRPr="00A370E7">
        <w:rPr>
          <w:lang w:val="de-DE"/>
        </w:rPr>
        <w:t>.</w:t>
      </w:r>
    </w:p>
    <w:p w14:paraId="7006DECE" w14:textId="77777777" w:rsidR="00CF56CB" w:rsidRDefault="00000000">
      <w:pPr>
        <w:pStyle w:val="Bibliography"/>
      </w:pPr>
      <w:bookmarkStart w:id="827" w:name="ref-fabrika2012"/>
      <w:bookmarkEnd w:id="826"/>
      <w:proofErr w:type="spellStart"/>
      <w:r w:rsidRPr="00A370E7">
        <w:rPr>
          <w:lang w:val="de-DE"/>
        </w:rPr>
        <w:t>Fabrika</w:t>
      </w:r>
      <w:proofErr w:type="spellEnd"/>
      <w:r w:rsidRPr="00A370E7">
        <w:rPr>
          <w:lang w:val="de-DE"/>
        </w:rPr>
        <w:t xml:space="preserve">, M., and J. </w:t>
      </w:r>
      <w:proofErr w:type="spellStart"/>
      <w:r w:rsidRPr="00A370E7">
        <w:rPr>
          <w:lang w:val="de-DE"/>
        </w:rPr>
        <w:t>Ďurský</w:t>
      </w:r>
      <w:proofErr w:type="spellEnd"/>
      <w:r w:rsidRPr="00A370E7">
        <w:rPr>
          <w:lang w:val="de-DE"/>
        </w:rPr>
        <w:t xml:space="preserve">. </w:t>
      </w:r>
      <w:r>
        <w:t xml:space="preserve">2012. “Algorithms and Software Solution of Thinning Models for SIBYLA Growth Simulator.” </w:t>
      </w:r>
      <w:r>
        <w:rPr>
          <w:i/>
          <w:iCs/>
        </w:rPr>
        <w:t>Journal of Forest Science</w:t>
      </w:r>
      <w:r>
        <w:t xml:space="preserve"> 51 (No. 10): 431–45. </w:t>
      </w:r>
      <w:hyperlink r:id="rId30">
        <w:r>
          <w:rPr>
            <w:rStyle w:val="Hyperlink"/>
          </w:rPr>
          <w:t>https://doi.org/10.17221/4577-JFS</w:t>
        </w:r>
      </w:hyperlink>
      <w:r>
        <w:t>.</w:t>
      </w:r>
    </w:p>
    <w:p w14:paraId="529E724E" w14:textId="77777777" w:rsidR="00CF56CB" w:rsidRDefault="00000000">
      <w:pPr>
        <w:pStyle w:val="Bibliography"/>
      </w:pPr>
      <w:bookmarkStart w:id="828" w:name="ref-fischer_lessons_2016"/>
      <w:bookmarkEnd w:id="827"/>
      <w:r>
        <w:t xml:space="preserve">Fischer, Rico, Friedrich Bohn, Mateus Dantas de Paula, Claudia Dislich, Jürgen Groeneveld, Alvaro G. Gutiérrez, Martin Kazmierczak, et al. 2016. “Lessons Learned from Applying a Forest Gap Model to Understand Ecosystem and Carbon Dynamics of Complex Tropical Forests.” </w:t>
      </w:r>
      <w:r>
        <w:rPr>
          <w:i/>
          <w:iCs/>
        </w:rPr>
        <w:t>Ecological Modelling</w:t>
      </w:r>
      <w:r>
        <w:t xml:space="preserve"> 326 (April): 124–33. </w:t>
      </w:r>
      <w:hyperlink r:id="rId31">
        <w:r>
          <w:rPr>
            <w:rStyle w:val="Hyperlink"/>
          </w:rPr>
          <w:t>https://doi.org/10.1016/j.ecolmodel.2015.11.018</w:t>
        </w:r>
      </w:hyperlink>
      <w:r>
        <w:t>.</w:t>
      </w:r>
    </w:p>
    <w:p w14:paraId="239402B7" w14:textId="77777777" w:rsidR="00CF56CB" w:rsidRDefault="00000000">
      <w:pPr>
        <w:pStyle w:val="Bibliography"/>
      </w:pPr>
      <w:bookmarkStart w:id="829" w:name="ref-fischlin1995"/>
      <w:bookmarkEnd w:id="828"/>
      <w:r>
        <w:t xml:space="preserve">Fischlin, Andreas, Harald Bugmann, and Dimitrios Gyalistras. 1995. “Sensitivity of a Forest Ecosystem Model to Climate Parametrization Schemes.” </w:t>
      </w:r>
      <w:r>
        <w:rPr>
          <w:i/>
          <w:iCs/>
        </w:rPr>
        <w:t>Environmental Pollution</w:t>
      </w:r>
      <w:r>
        <w:t xml:space="preserve"> 87 (3): 267–82. </w:t>
      </w:r>
      <w:hyperlink r:id="rId32">
        <w:r>
          <w:rPr>
            <w:rStyle w:val="Hyperlink"/>
          </w:rPr>
          <w:t>https://doi.org/10.1016/0269-7491(94)P4158-K</w:t>
        </w:r>
      </w:hyperlink>
      <w:r>
        <w:t>.</w:t>
      </w:r>
    </w:p>
    <w:p w14:paraId="0038DAEF" w14:textId="77777777" w:rsidR="00CF56CB" w:rsidRDefault="00000000">
      <w:pPr>
        <w:pStyle w:val="Bibliography"/>
      </w:pPr>
      <w:bookmarkStart w:id="830" w:name="ref-foresteurope2020"/>
      <w:bookmarkEnd w:id="829"/>
      <w:r>
        <w:t>FOREST EUROPE. 2020. “State of Europe’s Forests 2020.” Ministerial Conference on the Protection of Forests in Europe - FOREST EUROPE.</w:t>
      </w:r>
    </w:p>
    <w:p w14:paraId="2033BBFF" w14:textId="77777777" w:rsidR="00CF56CB" w:rsidRDefault="00000000">
      <w:pPr>
        <w:pStyle w:val="Bibliography"/>
      </w:pPr>
      <w:bookmarkStart w:id="831" w:name="ref-fortin2007"/>
      <w:bookmarkEnd w:id="830"/>
      <w:r>
        <w:t xml:space="preserve">Fortin, Mathieu, and Josianne DeBlois. 2007. “Modeling Tree Recruitment with Zero-Inflated Models: The Example of Hardwood Stands in Southern Québec, Canada.” </w:t>
      </w:r>
      <w:r>
        <w:rPr>
          <w:i/>
          <w:iCs/>
        </w:rPr>
        <w:t>Forest Sciences</w:t>
      </w:r>
      <w:r>
        <w:t xml:space="preserve"> 53 (4): 529–39. https://doi.org/</w:t>
      </w:r>
      <w:hyperlink r:id="rId33">
        <w:r>
          <w:rPr>
            <w:rStyle w:val="Hyperlink"/>
          </w:rPr>
          <w:t>https://doi.org/10.1093/forestscience/53.4.529</w:t>
        </w:r>
      </w:hyperlink>
      <w:r>
        <w:t>.</w:t>
      </w:r>
    </w:p>
    <w:p w14:paraId="7BBFEFD0" w14:textId="77777777" w:rsidR="00CF56CB" w:rsidRDefault="00000000">
      <w:pPr>
        <w:pStyle w:val="Bibliography"/>
      </w:pPr>
      <w:bookmarkStart w:id="832" w:name="ref-franklin2020"/>
      <w:bookmarkEnd w:id="831"/>
      <w:r>
        <w:t xml:space="preserve">Franklin, Oskar, Sandy P. Harrison, Roderick Dewar, Caroline E. Farrior, Åke Brännström, Ulf Dieckmann, Stephan Pietsch, et al. 2020. “Organizing Principles for Vegetation Dynamics.” </w:t>
      </w:r>
      <w:r>
        <w:rPr>
          <w:i/>
          <w:iCs/>
        </w:rPr>
        <w:t>Nature Plants</w:t>
      </w:r>
      <w:r>
        <w:t xml:space="preserve"> 6 (5): 444–53. </w:t>
      </w:r>
      <w:hyperlink r:id="rId34">
        <w:r>
          <w:rPr>
            <w:rStyle w:val="Hyperlink"/>
          </w:rPr>
          <w:t>https://doi.org/10.1038/s41477-020-0655-x</w:t>
        </w:r>
      </w:hyperlink>
      <w:r>
        <w:t>.</w:t>
      </w:r>
    </w:p>
    <w:p w14:paraId="0D600669" w14:textId="77777777" w:rsidR="00CF56CB" w:rsidRDefault="00000000">
      <w:pPr>
        <w:pStyle w:val="Bibliography"/>
      </w:pPr>
      <w:bookmarkStart w:id="833" w:name="ref-grubb1977"/>
      <w:bookmarkEnd w:id="832"/>
      <w:r>
        <w:t xml:space="preserve">Grubb, P. J. 1977. “THE MAINTENANCE OF SPECIES-RICHNESS IN PLANT COMMUNITIES: THE IMPORTANCE OF THE REGENERATION NICHE.” </w:t>
      </w:r>
      <w:r>
        <w:rPr>
          <w:i/>
          <w:iCs/>
        </w:rPr>
        <w:t>Biological Reviews</w:t>
      </w:r>
      <w:r>
        <w:t xml:space="preserve"> 52 (1): 107–45. </w:t>
      </w:r>
      <w:hyperlink r:id="rId35">
        <w:r>
          <w:rPr>
            <w:rStyle w:val="Hyperlink"/>
          </w:rPr>
          <w:t>https://doi.org/10.1111/j.1469-185X.1977.tb01347.x</w:t>
        </w:r>
      </w:hyperlink>
      <w:r>
        <w:t>.</w:t>
      </w:r>
    </w:p>
    <w:p w14:paraId="37E2A9C2" w14:textId="77777777" w:rsidR="00CF56CB" w:rsidRDefault="00000000">
      <w:pPr>
        <w:pStyle w:val="Bibliography"/>
      </w:pPr>
      <w:bookmarkStart w:id="834" w:name="ref-gutiérrez2016"/>
      <w:bookmarkEnd w:id="833"/>
      <w:r>
        <w:t xml:space="preserve">Gutiérrez, Alvaro G., Rebecca S. Snell, and Harald Bugmann. 2016. “Using a Dynamic Forest Model to Predict Tree Species Distributions: Predicting Tree Species Distribution.” </w:t>
      </w:r>
      <w:r>
        <w:rPr>
          <w:i/>
          <w:iCs/>
        </w:rPr>
        <w:t>Global Ecology and Biogeography</w:t>
      </w:r>
      <w:r>
        <w:t xml:space="preserve"> 25 (3): 347–58. </w:t>
      </w:r>
      <w:hyperlink r:id="rId36">
        <w:r>
          <w:rPr>
            <w:rStyle w:val="Hyperlink"/>
          </w:rPr>
          <w:t>https://doi.org/10.1111/geb.12421</w:t>
        </w:r>
      </w:hyperlink>
      <w:r>
        <w:t>.</w:t>
      </w:r>
    </w:p>
    <w:p w14:paraId="0D97597C" w14:textId="77777777" w:rsidR="00CF56CB" w:rsidRDefault="00000000">
      <w:pPr>
        <w:pStyle w:val="Bibliography"/>
      </w:pPr>
      <w:bookmarkStart w:id="835" w:name="ref-hallsby2015"/>
      <w:bookmarkEnd w:id="834"/>
      <w:r>
        <w:t xml:space="preserve">Hallsby, Göran, Kristina Ahnlund Ulvcrona, Anders Karlsson, Björn Elfving, Hans Sjögren, Thomas Ulvcrona, and Urban Bergsten. 2015. “Effects of Intensity of Forest Regeneration Measures on Stand Development in a Nationwide Swedish Field Experiment.” </w:t>
      </w:r>
      <w:r>
        <w:rPr>
          <w:i/>
          <w:iCs/>
        </w:rPr>
        <w:t>Forestry</w:t>
      </w:r>
      <w:r>
        <w:t xml:space="preserve"> 88 (4): 441–53. </w:t>
      </w:r>
      <w:hyperlink r:id="rId37">
        <w:r>
          <w:rPr>
            <w:rStyle w:val="Hyperlink"/>
          </w:rPr>
          <w:t>https://doi.org/10.1093/forestry/cpv010</w:t>
        </w:r>
      </w:hyperlink>
      <w:r>
        <w:t>.</w:t>
      </w:r>
    </w:p>
    <w:p w14:paraId="0250B401" w14:textId="77777777" w:rsidR="00CF56CB" w:rsidRDefault="00000000">
      <w:pPr>
        <w:pStyle w:val="Bibliography"/>
      </w:pPr>
      <w:bookmarkStart w:id="836" w:name="ref-hanbury-brown2022"/>
      <w:bookmarkEnd w:id="835"/>
      <w:r>
        <w:lastRenderedPageBreak/>
        <w:t xml:space="preserve">Hanbury-Brown, Adam R., Rachel E. Ward, and Lara M. Kueppers. 2022. “Forest Regeneration Within Earth System Models: Current Process Representations and Ways Forward.” </w:t>
      </w:r>
      <w:r>
        <w:rPr>
          <w:i/>
          <w:iCs/>
        </w:rPr>
        <w:t>New Phytologist</w:t>
      </w:r>
      <w:r>
        <w:t xml:space="preserve"> 235 (1): 20–40. </w:t>
      </w:r>
      <w:hyperlink r:id="rId38">
        <w:r>
          <w:rPr>
            <w:rStyle w:val="Hyperlink"/>
          </w:rPr>
          <w:t>https://doi.org/10.1111/nph.18131</w:t>
        </w:r>
      </w:hyperlink>
      <w:r>
        <w:t>.</w:t>
      </w:r>
    </w:p>
    <w:p w14:paraId="6D16488D" w14:textId="77777777" w:rsidR="00CF56CB" w:rsidRDefault="00000000">
      <w:pPr>
        <w:pStyle w:val="Bibliography"/>
      </w:pPr>
      <w:bookmarkStart w:id="837" w:name="ref-heiri2009"/>
      <w:bookmarkEnd w:id="836"/>
      <w:r>
        <w:t xml:space="preserve">Heiri, C., A. Wolf, L. Rohrer, and H. Bugmann. 2009. “Forty Years of Natural Dynamics in Swiss Beech Forests: Structure, Composition, and the Influence of Former Management.” </w:t>
      </w:r>
      <w:r>
        <w:rPr>
          <w:i/>
          <w:iCs/>
        </w:rPr>
        <w:t>Ecological Applications</w:t>
      </w:r>
      <w:r>
        <w:t xml:space="preserve"> 19 (7): 1920–34. </w:t>
      </w:r>
      <w:hyperlink r:id="rId39">
        <w:r>
          <w:rPr>
            <w:rStyle w:val="Hyperlink"/>
          </w:rPr>
          <w:t>https://doi.org/10.1890/08-0516.1</w:t>
        </w:r>
      </w:hyperlink>
      <w:r>
        <w:t>.</w:t>
      </w:r>
    </w:p>
    <w:p w14:paraId="0AEA404A" w14:textId="77777777" w:rsidR="00CF56CB" w:rsidRDefault="00000000">
      <w:pPr>
        <w:pStyle w:val="Bibliography"/>
      </w:pPr>
      <w:bookmarkStart w:id="838" w:name="ref-hengl2017"/>
      <w:bookmarkEnd w:id="837"/>
      <w:r>
        <w:t xml:space="preserve">Hengl, Tomislav, Jorge Mendes de Jesus, Gerard B. M. Heuvelink, Maria Ruiperez Gonzalez, Milan Kilibarda, Aleksandar Blagotić, Wei Shangguan, et al. 2017. “SoilGrids250m: Global Gridded Soil Information Based on Machine Learning.” Edited by Ben Bond-Lamberty. </w:t>
      </w:r>
      <w:r>
        <w:rPr>
          <w:i/>
          <w:iCs/>
        </w:rPr>
        <w:t>PLOS ONE</w:t>
      </w:r>
      <w:r>
        <w:t xml:space="preserve"> 12 (2): e0169748. </w:t>
      </w:r>
      <w:hyperlink r:id="rId40">
        <w:r>
          <w:rPr>
            <w:rStyle w:val="Hyperlink"/>
          </w:rPr>
          <w:t>https://doi.org/10.1371/journal.pone.0169748</w:t>
        </w:r>
      </w:hyperlink>
      <w:r>
        <w:t>.</w:t>
      </w:r>
    </w:p>
    <w:p w14:paraId="57B1130D" w14:textId="77777777" w:rsidR="00CF56CB" w:rsidRDefault="00000000">
      <w:pPr>
        <w:pStyle w:val="Bibliography"/>
      </w:pPr>
      <w:bookmarkStart w:id="839" w:name="ref-hickler2012"/>
      <w:bookmarkEnd w:id="838"/>
      <w:r>
        <w:t xml:space="preserve">Hickler, Thomas, Katrin Vohland, Jane Feehan, Paul A. Miller, Benjamin Smith, Luis Costa, Thomas Giesecke, et al. 2012. “Projecting the Future Distribution of European Potential Natural Vegetation Zones with a Generalized, Tree Species-Based Dynamic Vegetation Model: Future Changes in European Vegetation Zones.” </w:t>
      </w:r>
      <w:r>
        <w:rPr>
          <w:i/>
          <w:iCs/>
        </w:rPr>
        <w:t>Global Ecology and Biogeography</w:t>
      </w:r>
      <w:r>
        <w:t xml:space="preserve"> 21 (1): 50–63. </w:t>
      </w:r>
      <w:hyperlink r:id="rId41">
        <w:r>
          <w:rPr>
            <w:rStyle w:val="Hyperlink"/>
          </w:rPr>
          <w:t>https://doi.org/10.1111/j.1466-8238.2010.00613.x</w:t>
        </w:r>
      </w:hyperlink>
      <w:r>
        <w:t>.</w:t>
      </w:r>
    </w:p>
    <w:p w14:paraId="3F34AE18" w14:textId="77777777" w:rsidR="00CF56CB" w:rsidRDefault="00000000">
      <w:pPr>
        <w:pStyle w:val="Bibliography"/>
      </w:pPr>
      <w:bookmarkStart w:id="840" w:name="ref-huber2021"/>
      <w:bookmarkEnd w:id="839"/>
      <w:r>
        <w:t xml:space="preserve">Huber, Nica, Harald Bugmann, Maxime Cailleret, Nicolas Bircher, and Valentine Lafond. 2021. “Stand-Scale Climate Change Impacts on Forests over Large Areas: Transient Responses and Projection Uncertainties.” </w:t>
      </w:r>
      <w:r>
        <w:rPr>
          <w:i/>
          <w:iCs/>
        </w:rPr>
        <w:t>Ecological Applications</w:t>
      </w:r>
      <w:r>
        <w:t xml:space="preserve"> 31 (4). </w:t>
      </w:r>
      <w:hyperlink r:id="rId42">
        <w:r>
          <w:rPr>
            <w:rStyle w:val="Hyperlink"/>
          </w:rPr>
          <w:t>https://doi.org/10.1002/eap.2313</w:t>
        </w:r>
      </w:hyperlink>
      <w:r>
        <w:t>.</w:t>
      </w:r>
    </w:p>
    <w:p w14:paraId="6307966C" w14:textId="77777777" w:rsidR="00CF56CB" w:rsidRDefault="00000000">
      <w:pPr>
        <w:pStyle w:val="Bibliography"/>
      </w:pPr>
      <w:bookmarkStart w:id="841" w:name="ref-huber2020"/>
      <w:bookmarkEnd w:id="840"/>
      <w:r>
        <w:t xml:space="preserve">Huber, Nica, Harald Bugmann, and Valentine Lafond. 2020. “Capturing Ecological Processes in Dynamic Forest Models: Why There Is No Silver Bullet to Cope with Complexity.” </w:t>
      </w:r>
      <w:r>
        <w:rPr>
          <w:i/>
          <w:iCs/>
        </w:rPr>
        <w:t>Ecosphere</w:t>
      </w:r>
      <w:r>
        <w:t xml:space="preserve"> 11 (5). </w:t>
      </w:r>
      <w:hyperlink r:id="rId43">
        <w:r>
          <w:rPr>
            <w:rStyle w:val="Hyperlink"/>
          </w:rPr>
          <w:t>https://doi.org/10.1002/ecs2.3109</w:t>
        </w:r>
      </w:hyperlink>
      <w:r>
        <w:t>.</w:t>
      </w:r>
    </w:p>
    <w:p w14:paraId="3522A6EB" w14:textId="77777777" w:rsidR="00CF56CB" w:rsidRDefault="00000000">
      <w:pPr>
        <w:pStyle w:val="Bibliography"/>
      </w:pPr>
      <w:bookmarkStart w:id="842" w:name="ref-käber2023"/>
      <w:bookmarkEnd w:id="841"/>
      <w:r>
        <w:t xml:space="preserve">Käber, Yannek, Christof Bigler,..., and Harald Bugmann. 2023. “Sheltered and Suppressed: Tree Regeneration in Unmanaged European Forests (Under Revision).” </w:t>
      </w:r>
      <w:r>
        <w:rPr>
          <w:i/>
          <w:iCs/>
        </w:rPr>
        <w:t>Journal of Ecology</w:t>
      </w:r>
      <w:r>
        <w:t>, December.</w:t>
      </w:r>
    </w:p>
    <w:p w14:paraId="0D6A5E9D" w14:textId="77777777" w:rsidR="00CF56CB" w:rsidRDefault="00000000">
      <w:pPr>
        <w:pStyle w:val="Bibliography"/>
      </w:pPr>
      <w:bookmarkStart w:id="843" w:name="ref-käber2021"/>
      <w:bookmarkEnd w:id="842"/>
      <w:r>
        <w:t xml:space="preserve">Käber, Yannek, Peter Meyer, Jonas Stillhard, Emiel De Lombaerde, Jürgen Zell, Golo Stadelmann, Harald Bugmann, and Christof Bigler. 2021. “Tree Recruitment Is Determined by Stand Structure and Shade Tolerance with Uncertain Role of Climate and Water Relations.” </w:t>
      </w:r>
      <w:r>
        <w:rPr>
          <w:i/>
          <w:iCs/>
        </w:rPr>
        <w:t>Ecology and Evolution</w:t>
      </w:r>
      <w:r>
        <w:t xml:space="preserve"> 11 (17): 12182–203. </w:t>
      </w:r>
      <w:hyperlink r:id="rId44">
        <w:r>
          <w:rPr>
            <w:rStyle w:val="Hyperlink"/>
          </w:rPr>
          <w:t>https://doi.org/10.1002/ece3.7984</w:t>
        </w:r>
      </w:hyperlink>
      <w:r>
        <w:t>.</w:t>
      </w:r>
    </w:p>
    <w:p w14:paraId="44BC6D53" w14:textId="77777777" w:rsidR="00CF56CB" w:rsidRDefault="00000000">
      <w:pPr>
        <w:pStyle w:val="Bibliography"/>
      </w:pPr>
      <w:bookmarkStart w:id="844" w:name="ref-karger2021"/>
      <w:bookmarkEnd w:id="843"/>
      <w:r>
        <w:t>Karger, Dirk N., Stefan Lange, Chantal Hari, Christopher P. O. Reyer, and Niklaus E. Zimmermann. 2021. “CHELSA-W5E5 V1.0: W5E5 V1.0 Downscaled with CHELSA V2.0. ISIMIP Repository. Https://Doi.org/10.48364/ISIMIP.836809.”</w:t>
      </w:r>
    </w:p>
    <w:p w14:paraId="0BBADD27" w14:textId="77777777" w:rsidR="00CF56CB" w:rsidRDefault="00000000">
      <w:pPr>
        <w:pStyle w:val="Bibliography"/>
      </w:pPr>
      <w:bookmarkStart w:id="845" w:name="ref-klopcic2012"/>
      <w:bookmarkEnd w:id="844"/>
      <w:r>
        <w:t xml:space="preserve">Klopčič, Matija, Ales Poljanec, and Andrej Boncina. 2012. “Modelling Natural Recruitment of European Beech (Fagus Sylvatica L.).” </w:t>
      </w:r>
      <w:r>
        <w:rPr>
          <w:i/>
          <w:iCs/>
        </w:rPr>
        <w:t>Forest Ecology and Management</w:t>
      </w:r>
      <w:r>
        <w:t xml:space="preserve"> 284 (November): 142–51. </w:t>
      </w:r>
      <w:hyperlink r:id="rId45">
        <w:r>
          <w:rPr>
            <w:rStyle w:val="Hyperlink"/>
          </w:rPr>
          <w:t>https://doi.org/10.1016/j.foreco.2012.07.049</w:t>
        </w:r>
      </w:hyperlink>
      <w:r>
        <w:t>.</w:t>
      </w:r>
    </w:p>
    <w:p w14:paraId="1AC2C609" w14:textId="77777777" w:rsidR="00CF56CB" w:rsidRDefault="00000000">
      <w:pPr>
        <w:pStyle w:val="Bibliography"/>
      </w:pPr>
      <w:bookmarkStart w:id="846" w:name="ref-klopcic2015"/>
      <w:bookmarkEnd w:id="845"/>
      <w:r>
        <w:t xml:space="preserve">Klopčič, Matija, Tina Simončič, and Andrej Bončina. 2015. “Comparison of Regeneration and Recruitment of Shade-Tolerant and Light-Demanding Tree Species in Mixed Uneven-Aged </w:t>
      </w:r>
      <w:r>
        <w:lastRenderedPageBreak/>
        <w:t xml:space="preserve">Forests: Experiences from the Dinaric Region.” </w:t>
      </w:r>
      <w:r>
        <w:rPr>
          <w:i/>
          <w:iCs/>
        </w:rPr>
        <w:t>Forestry</w:t>
      </w:r>
      <w:r>
        <w:t xml:space="preserve"> 88 (5): 552–63. </w:t>
      </w:r>
      <w:hyperlink r:id="rId46">
        <w:r>
          <w:rPr>
            <w:rStyle w:val="Hyperlink"/>
          </w:rPr>
          <w:t>https://doi.org/10.1093/forestry/cpv021</w:t>
        </w:r>
      </w:hyperlink>
      <w:r>
        <w:t>.</w:t>
      </w:r>
    </w:p>
    <w:p w14:paraId="3D3408D5" w14:textId="77777777" w:rsidR="00CF56CB" w:rsidRDefault="00000000">
      <w:pPr>
        <w:pStyle w:val="Bibliography"/>
      </w:pPr>
      <w:bookmarkStart w:id="847" w:name="ref-konig_tree_2022"/>
      <w:bookmarkEnd w:id="846"/>
      <w:r>
        <w:t xml:space="preserve">König, Louis A., Frits Mohren, Mart-Jan Schelhaas, Harald Bugmann, and Gert-Jan Nabuurs. 2022. “Tree Regeneration in Models of Forest Dynamics – Suitability to Assess Climate Change Impacts on European Forests.” </w:t>
      </w:r>
      <w:r>
        <w:rPr>
          <w:i/>
          <w:iCs/>
        </w:rPr>
        <w:t>Forest Ecology and Management</w:t>
      </w:r>
      <w:r>
        <w:t xml:space="preserve"> 520 (September): 120390. </w:t>
      </w:r>
      <w:hyperlink r:id="rId47">
        <w:r>
          <w:rPr>
            <w:rStyle w:val="Hyperlink"/>
          </w:rPr>
          <w:t>https://doi.org/10.1016/j.foreco.2022.120390</w:t>
        </w:r>
      </w:hyperlink>
      <w:r>
        <w:t>.</w:t>
      </w:r>
    </w:p>
    <w:p w14:paraId="1043AAC0" w14:textId="77777777" w:rsidR="00CF56CB" w:rsidRDefault="00000000">
      <w:pPr>
        <w:pStyle w:val="Bibliography"/>
        <w:rPr>
          <w:ins w:id="848" w:author="revision" w:date="2023-10-30T09:08:00Z"/>
        </w:rPr>
      </w:pPr>
      <w:bookmarkStart w:id="849" w:name="ref-kroiss2015"/>
      <w:bookmarkEnd w:id="847"/>
      <w:proofErr w:type="spellStart"/>
      <w:ins w:id="850" w:author="revision" w:date="2023-10-30T09:08:00Z">
        <w:r>
          <w:t>Kroiss</w:t>
        </w:r>
        <w:proofErr w:type="spellEnd"/>
        <w:r>
          <w:t xml:space="preserve">, Steve J., and </w:t>
        </w:r>
        <w:proofErr w:type="spellStart"/>
        <w:r>
          <w:t>Janneke</w:t>
        </w:r>
        <w:proofErr w:type="spellEnd"/>
        <w:r>
          <w:t xml:space="preserve"> </w:t>
        </w:r>
        <w:proofErr w:type="spellStart"/>
        <w:r>
          <w:t>HilleRisLambers</w:t>
        </w:r>
        <w:proofErr w:type="spellEnd"/>
        <w:r>
          <w:t xml:space="preserve">. 2015. “Recruitment Limitation of Long-Lived Conifers: Implications for Climate Change Responses.” </w:t>
        </w:r>
        <w:r>
          <w:rPr>
            <w:i/>
            <w:iCs/>
          </w:rPr>
          <w:t>Ecology</w:t>
        </w:r>
        <w:r>
          <w:t xml:space="preserve"> 96 (5): 1286–97. </w:t>
        </w:r>
        <w:r>
          <w:fldChar w:fldCharType="begin"/>
        </w:r>
        <w:r>
          <w:instrText>HYPERLINK "https://doi.org/10.1890/14-0595.1" \h</w:instrText>
        </w:r>
        <w:r>
          <w:fldChar w:fldCharType="separate"/>
        </w:r>
        <w:r>
          <w:rPr>
            <w:rStyle w:val="Hyperlink"/>
          </w:rPr>
          <w:t>https://doi.org/10.1890/14-0595.1</w:t>
        </w:r>
        <w:r>
          <w:rPr>
            <w:rStyle w:val="Hyperlink"/>
          </w:rPr>
          <w:fldChar w:fldCharType="end"/>
        </w:r>
        <w:r>
          <w:t>.</w:t>
        </w:r>
      </w:ins>
    </w:p>
    <w:p w14:paraId="0EFA3349" w14:textId="77777777" w:rsidR="00CF56CB" w:rsidRDefault="00000000">
      <w:pPr>
        <w:pStyle w:val="Bibliography"/>
      </w:pPr>
      <w:bookmarkStart w:id="851" w:name="ref-langan2017"/>
      <w:bookmarkEnd w:id="849"/>
      <w:proofErr w:type="spellStart"/>
      <w:r>
        <w:t>Langan</w:t>
      </w:r>
      <w:proofErr w:type="spellEnd"/>
      <w:r>
        <w:t xml:space="preserve">, Liam, Steven I. Higgins, and Simon Scheiter. 2017. “Climate-Biomes, Pedo-Biomes or Pyro-Biomes: Which World View Explains the Tropical Forest-Savanna Boundary in South America?” </w:t>
      </w:r>
      <w:r>
        <w:rPr>
          <w:i/>
          <w:iCs/>
        </w:rPr>
        <w:t>Journal of Biogeography</w:t>
      </w:r>
      <w:r>
        <w:t xml:space="preserve"> 44 (10): 2319–30. </w:t>
      </w:r>
      <w:hyperlink r:id="rId48">
        <w:r>
          <w:rPr>
            <w:rStyle w:val="Hyperlink"/>
          </w:rPr>
          <w:t>https://doi.org/10.1111/jbi.13018</w:t>
        </w:r>
      </w:hyperlink>
      <w:r>
        <w:t>.</w:t>
      </w:r>
    </w:p>
    <w:p w14:paraId="2F8E3F74" w14:textId="77777777" w:rsidR="00CF56CB" w:rsidRDefault="00000000">
      <w:pPr>
        <w:pStyle w:val="Bibliography"/>
      </w:pPr>
      <w:bookmarkStart w:id="852" w:name="ref-lasch-born2020"/>
      <w:bookmarkEnd w:id="851"/>
      <w:r>
        <w:t xml:space="preserve">Lasch-Born, Petra, Felicitas Suckow, Christopher P. O. Reyer, Martin Gutsch, Chris Kollas, Franz-Werner Badeck, Harald K. M. Bugmann, et al. 2020. “Description and Evaluation of the Process-Based Forest Model 4C V2.2 at Four European Forest Sites.” </w:t>
      </w:r>
      <w:r>
        <w:rPr>
          <w:i/>
          <w:iCs/>
        </w:rPr>
        <w:t>Geoscientific Model Development</w:t>
      </w:r>
      <w:r>
        <w:t xml:space="preserve"> 13 (11): 5311–43. </w:t>
      </w:r>
      <w:hyperlink r:id="rId49">
        <w:r>
          <w:rPr>
            <w:rStyle w:val="Hyperlink"/>
          </w:rPr>
          <w:t>https://doi.org/10.5194/gmd-13-5311-2020</w:t>
        </w:r>
      </w:hyperlink>
      <w:r>
        <w:t>.</w:t>
      </w:r>
    </w:p>
    <w:p w14:paraId="7F250700" w14:textId="77777777" w:rsidR="00CF56CB" w:rsidRDefault="00000000">
      <w:pPr>
        <w:pStyle w:val="Bibliography"/>
      </w:pPr>
      <w:bookmarkStart w:id="853" w:name="ref-lehsten2019"/>
      <w:bookmarkEnd w:id="852"/>
      <w:r>
        <w:t xml:space="preserve">Lehsten, Veiko, Michael Mischurow, Erik Lindström, Dörte Lehsten, and Heike Lischke. 2019. “LPJ-GM 1.0: Simulating Migration Efficiently in a Dynamic Vegetation Model.” </w:t>
      </w:r>
      <w:r>
        <w:rPr>
          <w:i/>
          <w:iCs/>
        </w:rPr>
        <w:t>Geoscientific Model Development</w:t>
      </w:r>
      <w:r>
        <w:t xml:space="preserve"> 12 (3): 893–908. </w:t>
      </w:r>
      <w:hyperlink r:id="rId50">
        <w:r>
          <w:rPr>
            <w:rStyle w:val="Hyperlink"/>
          </w:rPr>
          <w:t>https://doi.org/10.5194/gmd-12-893-2019</w:t>
        </w:r>
      </w:hyperlink>
      <w:r>
        <w:t>.</w:t>
      </w:r>
    </w:p>
    <w:p w14:paraId="4A8A7E3D" w14:textId="77777777" w:rsidR="00CF56CB" w:rsidRDefault="00000000">
      <w:pPr>
        <w:pStyle w:val="Bibliography"/>
      </w:pPr>
      <w:bookmarkStart w:id="854" w:name="ref-leishman1992"/>
      <w:bookmarkEnd w:id="853"/>
      <w:r>
        <w:t xml:space="preserve">Leishman, Mr, L Hughes, K French, D Armstrong, and M Westoby. 1992. “Seed and Seedling Biology in Relation to Modelling Vegetation Dynamics Under Global Climate Change.” </w:t>
      </w:r>
      <w:r>
        <w:rPr>
          <w:i/>
          <w:iCs/>
        </w:rPr>
        <w:t>Australian Journal of Botany</w:t>
      </w:r>
      <w:r>
        <w:t xml:space="preserve"> 40 (5): 599. </w:t>
      </w:r>
      <w:hyperlink r:id="rId51">
        <w:r>
          <w:rPr>
            <w:rStyle w:val="Hyperlink"/>
          </w:rPr>
          <w:t>https://doi.org/10.1071/BT9920599</w:t>
        </w:r>
      </w:hyperlink>
      <w:r>
        <w:t>.</w:t>
      </w:r>
    </w:p>
    <w:p w14:paraId="3E19D216" w14:textId="77777777" w:rsidR="00CF56CB" w:rsidRDefault="00000000">
      <w:pPr>
        <w:pStyle w:val="Bibliography"/>
      </w:pPr>
      <w:bookmarkStart w:id="855" w:name="ref-lexer2001"/>
      <w:bookmarkEnd w:id="854"/>
      <w:r>
        <w:t xml:space="preserve">Lexer, Manfred J, and Karl Hönninger. 2001. “A Modified 3D-Patch Model for Spatially Explicit Simulation of Vegetation Composition in Heterogeneous Landscapes.” </w:t>
      </w:r>
      <w:r>
        <w:rPr>
          <w:i/>
          <w:iCs/>
        </w:rPr>
        <w:t>Forest Ecology and Management</w:t>
      </w:r>
      <w:r>
        <w:t>, 23.</w:t>
      </w:r>
    </w:p>
    <w:p w14:paraId="7F9D6D5B" w14:textId="77777777" w:rsidR="00CF56CB" w:rsidRDefault="00000000">
      <w:pPr>
        <w:pStyle w:val="Bibliography"/>
      </w:pPr>
      <w:bookmarkStart w:id="856" w:name="ref-lindner2000"/>
      <w:bookmarkEnd w:id="855"/>
      <w:r>
        <w:t xml:space="preserve">Lindner, Marcus, Petra Lasch, and Markus Erhard. 2000. “Alternative Forest Management Strategies Under Climatic Change  Prospects for Gap Model Applications in Risk Analyses.” </w:t>
      </w:r>
      <w:r>
        <w:rPr>
          <w:i/>
          <w:iCs/>
        </w:rPr>
        <w:t>Silva Fennica</w:t>
      </w:r>
      <w:r>
        <w:t xml:space="preserve"> 34 (2). </w:t>
      </w:r>
      <w:hyperlink r:id="rId52">
        <w:r>
          <w:rPr>
            <w:rStyle w:val="Hyperlink"/>
          </w:rPr>
          <w:t>https://doi.org/10.14214/sf.634</w:t>
        </w:r>
      </w:hyperlink>
      <w:r>
        <w:t>.</w:t>
      </w:r>
    </w:p>
    <w:p w14:paraId="55793451" w14:textId="77777777" w:rsidR="00CF56CB" w:rsidRDefault="00000000">
      <w:pPr>
        <w:pStyle w:val="Bibliography"/>
      </w:pPr>
      <w:bookmarkStart w:id="857" w:name="ref-lindner2010"/>
      <w:bookmarkEnd w:id="856"/>
      <w:r>
        <w:t xml:space="preserve">Lindner, Marcus, Michael Maroschek, Sigrid Netherer, Antoine Kremer, Anna Barbati, Jordi Garcia-Gonzalo, Rupert Seidl, et al. 2010. “Climate Change Impacts, Adaptive Capacity, and Vulnerability of European Forest Ecosystems.” </w:t>
      </w:r>
      <w:r>
        <w:rPr>
          <w:i/>
          <w:iCs/>
        </w:rPr>
        <w:t>Forest Ecology and Management</w:t>
      </w:r>
      <w:r>
        <w:t xml:space="preserve"> 259 (4): 698–709. </w:t>
      </w:r>
      <w:hyperlink r:id="rId53">
        <w:r>
          <w:rPr>
            <w:rStyle w:val="Hyperlink"/>
          </w:rPr>
          <w:t>https://doi.org/10.1016/j.foreco.2009.09.023</w:t>
        </w:r>
      </w:hyperlink>
      <w:r>
        <w:t>.</w:t>
      </w:r>
    </w:p>
    <w:p w14:paraId="25D8F5CC" w14:textId="77777777" w:rsidR="00CF56CB" w:rsidRDefault="00000000">
      <w:pPr>
        <w:pStyle w:val="Bibliography"/>
      </w:pPr>
      <w:bookmarkStart w:id="858" w:name="ref-lischke2006"/>
      <w:bookmarkEnd w:id="857"/>
      <w:r>
        <w:t xml:space="preserve">Lischke, Heike, and Thomas J. Löffler. 2006. “Intra-Specific Density Dependence Is Required to Maintain Species Diversity in Spatio-Temporal Forest Simulations with Reproduction.” </w:t>
      </w:r>
      <w:r>
        <w:rPr>
          <w:i/>
          <w:iCs/>
        </w:rPr>
        <w:t>Ecological Modelling</w:t>
      </w:r>
      <w:r>
        <w:t xml:space="preserve"> 198 (3-4): 341–61. </w:t>
      </w:r>
      <w:hyperlink r:id="rId54">
        <w:r>
          <w:rPr>
            <w:rStyle w:val="Hyperlink"/>
          </w:rPr>
          <w:t>https://doi.org/10.1016/j.ecolmodel.2006.05.005</w:t>
        </w:r>
      </w:hyperlink>
      <w:r>
        <w:t>.</w:t>
      </w:r>
    </w:p>
    <w:p w14:paraId="0F5A5BF1" w14:textId="77777777" w:rsidR="00CF56CB" w:rsidRDefault="00000000">
      <w:pPr>
        <w:pStyle w:val="Bibliography"/>
        <w:rPr>
          <w:ins w:id="859" w:author="revision" w:date="2023-10-30T09:08:00Z"/>
        </w:rPr>
      </w:pPr>
      <w:bookmarkStart w:id="860" w:name="ref-meier2011"/>
      <w:bookmarkEnd w:id="858"/>
      <w:ins w:id="861" w:author="revision" w:date="2023-10-30T09:08:00Z">
        <w:r>
          <w:lastRenderedPageBreak/>
          <w:t xml:space="preserve">Meier, </w:t>
        </w:r>
        <w:proofErr w:type="spellStart"/>
        <w:r>
          <w:t>Eliane</w:t>
        </w:r>
        <w:proofErr w:type="spellEnd"/>
        <w:r>
          <w:t xml:space="preserve"> S., Thomas C. Edwards Jr, Felix </w:t>
        </w:r>
        <w:proofErr w:type="spellStart"/>
        <w:r>
          <w:t>Kienast</w:t>
        </w:r>
        <w:proofErr w:type="spellEnd"/>
        <w:r>
          <w:t xml:space="preserve">, Matthias </w:t>
        </w:r>
        <w:proofErr w:type="spellStart"/>
        <w:r>
          <w:t>Dobbertin</w:t>
        </w:r>
        <w:proofErr w:type="spellEnd"/>
        <w:r>
          <w:t xml:space="preserve">, and Niklaus E. Zimmermann. 2011. “Co-Occurrence Patterns of Trees Along Macro-Climatic Gradients and Their Potential Influence on the Present and Future Distribution of Fagus Sylvatica L.: Influence of Co-Occurrence Patterns on Fagus Sylvatica.” </w:t>
        </w:r>
        <w:r>
          <w:rPr>
            <w:i/>
            <w:iCs/>
          </w:rPr>
          <w:t>Journal of Biogeography</w:t>
        </w:r>
        <w:r>
          <w:t xml:space="preserve"> 38 (2): 371–82. </w:t>
        </w:r>
        <w:r>
          <w:fldChar w:fldCharType="begin"/>
        </w:r>
        <w:r>
          <w:instrText>HYPERLINK "https://doi.org/10.1111/j.1365-2699.2010.02405.x" \h</w:instrText>
        </w:r>
        <w:r>
          <w:fldChar w:fldCharType="separate"/>
        </w:r>
        <w:r>
          <w:rPr>
            <w:rStyle w:val="Hyperlink"/>
          </w:rPr>
          <w:t>https://doi.org/10.1111/j.1365-2699.2010.02405.x</w:t>
        </w:r>
        <w:r>
          <w:rPr>
            <w:rStyle w:val="Hyperlink"/>
          </w:rPr>
          <w:fldChar w:fldCharType="end"/>
        </w:r>
        <w:r>
          <w:t>.</w:t>
        </w:r>
      </w:ins>
    </w:p>
    <w:p w14:paraId="1885F54F" w14:textId="77777777" w:rsidR="00CF56CB" w:rsidRDefault="00000000">
      <w:pPr>
        <w:pStyle w:val="Bibliography"/>
      </w:pPr>
      <w:bookmarkStart w:id="862" w:name="ref-messier1999"/>
      <w:bookmarkEnd w:id="860"/>
      <w:r>
        <w:t>Messier, Christian, René Doucet, Jean-Claude Ruel, Yves Claveau, Colin Kelly, and Martin J Lechowicz. 1999. “Functional Ecology of Advance Regeneration in Relation to Light in Boreal Forests” 29: 12.</w:t>
      </w:r>
    </w:p>
    <w:p w14:paraId="6620997C" w14:textId="77777777" w:rsidR="00CF56CB" w:rsidRDefault="00000000">
      <w:pPr>
        <w:pStyle w:val="Bibliography"/>
      </w:pPr>
      <w:bookmarkStart w:id="863" w:name="ref-mette2014"/>
      <w:bookmarkEnd w:id="862"/>
      <w:r>
        <w:t>Mette, Tobias. 2014. “Modelling Patagonian Lenga-Forest Dynamics (Nothofagus Pumilio) in Chile. Final Report, DFG Project ME 3568/2-1, Bonn, Germany.”</w:t>
      </w:r>
    </w:p>
    <w:p w14:paraId="0BAD1652" w14:textId="77777777" w:rsidR="00CF56CB" w:rsidRDefault="00000000">
      <w:pPr>
        <w:pStyle w:val="Bibliography"/>
      </w:pPr>
      <w:bookmarkStart w:id="864" w:name="ref-miina2006"/>
      <w:bookmarkEnd w:id="863"/>
      <w:r>
        <w:t>Miina, Jari, Kalle Eerikäinen, and Hubert Hasenauer. 2006. “Modeling Forest Regeneration. In: Hasenuer, h. (Eds.), Sustainable Forest Management. Growth Models for Europe (Pp. 93–110).” In.</w:t>
      </w:r>
    </w:p>
    <w:p w14:paraId="0A3E0D53" w14:textId="77777777" w:rsidR="00CF56CB" w:rsidRDefault="00000000">
      <w:pPr>
        <w:pStyle w:val="Bibliography"/>
      </w:pPr>
      <w:bookmarkStart w:id="865" w:name="ref-morin2021"/>
      <w:bookmarkEnd w:id="864"/>
      <w:r>
        <w:t xml:space="preserve">Morin, Xavier, Harald Bugmann, François Coligny, Nicolas Martin-StPaul, Maxime Cailleret, Jean-Marc Limousin, Jean-Marc Ourcival, et al. 2021. “Beyond Forest Succession: A Gap Model to Study Ecosystem Functioning and Tree Community Composition Under Climate Change.” Edited by Julia Koricheva. </w:t>
      </w:r>
      <w:r>
        <w:rPr>
          <w:i/>
          <w:iCs/>
        </w:rPr>
        <w:t>Functional Ecology</w:t>
      </w:r>
      <w:r>
        <w:t xml:space="preserve"> 35 (4): 955–75. </w:t>
      </w:r>
      <w:hyperlink r:id="rId55">
        <w:r>
          <w:rPr>
            <w:rStyle w:val="Hyperlink"/>
          </w:rPr>
          <w:t>https://doi.org/10.1111/1365-2435.13760</w:t>
        </w:r>
      </w:hyperlink>
      <w:r>
        <w:t>.</w:t>
      </w:r>
    </w:p>
    <w:p w14:paraId="0991F236" w14:textId="77777777" w:rsidR="00CF56CB" w:rsidRDefault="00000000">
      <w:pPr>
        <w:pStyle w:val="Bibliography"/>
      </w:pPr>
      <w:bookmarkStart w:id="866" w:name="ref-muñozsabater2019"/>
      <w:bookmarkEnd w:id="865"/>
      <w:r>
        <w:t xml:space="preserve">Muñoz Sabater, J. 2019. “ERA5-Land Hourly Data from 1981 to Present. Copernicus Climate Change Service (C3S) Climate Data Store (CDS). (23.01.2022).” </w:t>
      </w:r>
      <w:hyperlink r:id="rId56">
        <w:r>
          <w:rPr>
            <w:rStyle w:val="Hyperlink"/>
          </w:rPr>
          <w:t>doi:10.24381/cds.e2161bac</w:t>
        </w:r>
      </w:hyperlink>
      <w:r>
        <w:t>.</w:t>
      </w:r>
    </w:p>
    <w:p w14:paraId="3F05B8EA" w14:textId="77777777" w:rsidR="00CF56CB" w:rsidRDefault="00000000">
      <w:pPr>
        <w:pStyle w:val="Bibliography"/>
      </w:pPr>
      <w:bookmarkStart w:id="867" w:name="ref-pan2011"/>
      <w:bookmarkEnd w:id="866"/>
      <w:r>
        <w:t xml:space="preserve">Pan, Yude, Richard A. Birdsey, Jingyun Fang, Richard Houghton, Pekka E. Kauppi, Werner A. Kurz, Oliver L. Phillips, et al. 2011. “A Large and Persistent Carbon Sink in the World’s Forests.” </w:t>
      </w:r>
      <w:r>
        <w:rPr>
          <w:i/>
          <w:iCs/>
        </w:rPr>
        <w:t>Science</w:t>
      </w:r>
      <w:r>
        <w:t xml:space="preserve"> 333 (6045): 988–93. </w:t>
      </w:r>
      <w:hyperlink r:id="rId57">
        <w:r>
          <w:rPr>
            <w:rStyle w:val="Hyperlink"/>
          </w:rPr>
          <w:t>https://doi.org/10.1126/science.1201609</w:t>
        </w:r>
      </w:hyperlink>
      <w:r>
        <w:t>.</w:t>
      </w:r>
    </w:p>
    <w:p w14:paraId="5993C4CB" w14:textId="77777777" w:rsidR="00CF56CB" w:rsidRDefault="00000000">
      <w:pPr>
        <w:pStyle w:val="Bibliography"/>
      </w:pPr>
      <w:bookmarkStart w:id="868" w:name="ref-portier2022"/>
      <w:bookmarkEnd w:id="867"/>
      <w:r>
        <w:t xml:space="preserve">Portier, Jeanne, Florian Zellweger, Jürgen Zell, Iciar Alberdi Asensio, Michal Bosela, Johannes Breidenbach, Vladimı́r Šebeň, Rafael O. Wüest, and Brigitte Rohner. 2022. “Plot Size Matters: Toward Comparable Species Richness Estimates Across Plot-Based Inventories.” </w:t>
      </w:r>
      <w:r>
        <w:rPr>
          <w:i/>
          <w:iCs/>
        </w:rPr>
        <w:t>Ecology and Evolution</w:t>
      </w:r>
      <w:r>
        <w:t xml:space="preserve"> 12 (6). </w:t>
      </w:r>
      <w:hyperlink r:id="rId58">
        <w:r>
          <w:rPr>
            <w:rStyle w:val="Hyperlink"/>
          </w:rPr>
          <w:t>https://doi.org/10.1002/ece3.8965</w:t>
        </w:r>
      </w:hyperlink>
      <w:r>
        <w:t>.</w:t>
      </w:r>
    </w:p>
    <w:p w14:paraId="14F18D25" w14:textId="77777777" w:rsidR="00CF56CB" w:rsidRDefault="00000000">
      <w:pPr>
        <w:pStyle w:val="Bibliography"/>
      </w:pPr>
      <w:bookmarkStart w:id="869" w:name="ref-pretzsch2005"/>
      <w:bookmarkEnd w:id="868"/>
      <w:r>
        <w:t xml:space="preserve">Pretzsch, Hans, and Peter Biber. 2003. “A Re-Evaluation of Reineke’s Rule and Stand Density Index.” </w:t>
      </w:r>
      <w:r>
        <w:rPr>
          <w:i/>
          <w:iCs/>
        </w:rPr>
        <w:t>Forest Sciences</w:t>
      </w:r>
      <w:r>
        <w:t xml:space="preserve"> 51 (4): 304–20. </w:t>
      </w:r>
      <w:hyperlink r:id="rId59">
        <w:r>
          <w:rPr>
            <w:rStyle w:val="Hyperlink"/>
          </w:rPr>
          <w:t>https://doi.org/10.1093/forestscience/51.4.304</w:t>
        </w:r>
      </w:hyperlink>
      <w:r>
        <w:t>.</w:t>
      </w:r>
    </w:p>
    <w:p w14:paraId="11C07F6A" w14:textId="77777777" w:rsidR="00CF56CB" w:rsidRDefault="00000000">
      <w:pPr>
        <w:pStyle w:val="Bibliography"/>
      </w:pPr>
      <w:bookmarkStart w:id="870" w:name="ref-pretzsch2002"/>
      <w:bookmarkEnd w:id="869"/>
      <w:r>
        <w:t xml:space="preserve">Pretzsch, H., P. Biber, and J. Ďurský. 2002. “The Single Tree-Based Stand Simulator SILVA: Construction, Application and Evaluation.” </w:t>
      </w:r>
      <w:r>
        <w:rPr>
          <w:i/>
          <w:iCs/>
        </w:rPr>
        <w:t>Forest Ecology and Management</w:t>
      </w:r>
      <w:r>
        <w:t xml:space="preserve"> 162 (1): 3–21. </w:t>
      </w:r>
      <w:hyperlink r:id="rId60">
        <w:r>
          <w:rPr>
            <w:rStyle w:val="Hyperlink"/>
          </w:rPr>
          <w:t>https://doi.org/10.1016/S0378-1127(02)00047-6</w:t>
        </w:r>
      </w:hyperlink>
      <w:r>
        <w:t>.</w:t>
      </w:r>
    </w:p>
    <w:p w14:paraId="20E4B71D" w14:textId="77777777" w:rsidR="00CF56CB" w:rsidRDefault="00000000">
      <w:pPr>
        <w:pStyle w:val="Bibliography"/>
      </w:pPr>
      <w:bookmarkStart w:id="871" w:name="ref-price2001"/>
      <w:bookmarkEnd w:id="870"/>
      <w:r>
        <w:t>Price, David T, Niklaus E Zimmermann, Manfred J Lexer, Paul Leadley, Irma T M Jorritsma, Jörg Schaber, Donald F Clark, et al. 2001. “Regeneration in Gap Models: Priority Issues for Studying Forest Responses to Climate Change” 51: 34.</w:t>
      </w:r>
    </w:p>
    <w:p w14:paraId="01519075" w14:textId="77777777" w:rsidR="00CF56CB" w:rsidRDefault="00000000">
      <w:pPr>
        <w:pStyle w:val="Bibliography"/>
      </w:pPr>
      <w:bookmarkStart w:id="872" w:name="ref-pugh2019"/>
      <w:bookmarkEnd w:id="871"/>
      <w:r>
        <w:t xml:space="preserve">Pugh, Thomas A. M., Mats Lindeskog, Benjamin Smith, Benjamin Poulter, Almut Arneth, Vanessa Haverd, and Leonardo Calle. 2019. “Role of Forest Regrowth in Global Carbon Sink </w:t>
      </w:r>
      <w:r>
        <w:lastRenderedPageBreak/>
        <w:t xml:space="preserve">Dynamics.” </w:t>
      </w:r>
      <w:r>
        <w:rPr>
          <w:i/>
          <w:iCs/>
        </w:rPr>
        <w:t>Proceedings of the National Academy of Sciences</w:t>
      </w:r>
      <w:r>
        <w:t xml:space="preserve"> 116 (10): 4382–87. </w:t>
      </w:r>
      <w:hyperlink r:id="rId61">
        <w:r>
          <w:rPr>
            <w:rStyle w:val="Hyperlink"/>
          </w:rPr>
          <w:t>https://doi.org/10.1073/pnas.1810512116</w:t>
        </w:r>
      </w:hyperlink>
      <w:r>
        <w:t>.</w:t>
      </w:r>
    </w:p>
    <w:p w14:paraId="311F7F78" w14:textId="77777777" w:rsidR="00CF56CB" w:rsidRDefault="00000000">
      <w:pPr>
        <w:pStyle w:val="Bibliography"/>
      </w:pPr>
      <w:bookmarkStart w:id="873" w:name="ref-rammer2021"/>
      <w:bookmarkEnd w:id="872"/>
      <w:r>
        <w:t xml:space="preserve">Rammer, Werner, Kristin H. Braziunas, Winslow D. Hansen, Zak Ratajczak, Anthony L. Westerling, Monica G. Turner, and Rupert Seidl. 2021. “Widespread Regeneration Failure in Forests of Greater Yellowstone Under Scenarios of Future Climate and Fire.” </w:t>
      </w:r>
      <w:r>
        <w:rPr>
          <w:i/>
          <w:iCs/>
        </w:rPr>
        <w:t>Global Change Biology</w:t>
      </w:r>
      <w:r>
        <w:t xml:space="preserve"> 27 (18): 4339–51. </w:t>
      </w:r>
      <w:hyperlink r:id="rId62">
        <w:r>
          <w:rPr>
            <w:rStyle w:val="Hyperlink"/>
          </w:rPr>
          <w:t>https://doi.org/10.1111/gcb.15726</w:t>
        </w:r>
      </w:hyperlink>
      <w:r>
        <w:t>.</w:t>
      </w:r>
    </w:p>
    <w:p w14:paraId="2069E375" w14:textId="77777777" w:rsidR="00CF56CB" w:rsidRDefault="00000000">
      <w:pPr>
        <w:pStyle w:val="Bibliography"/>
      </w:pPr>
      <w:bookmarkStart w:id="874" w:name="ref-redmond2015"/>
      <w:bookmarkEnd w:id="873"/>
      <w:r>
        <w:t xml:space="preserve">Redmond, Miranda D., Neil S. Cobb, Michael J. Clifford, and Nichole N. Barger. 2015. “Woodland Recovery Following Drought-Induced Tree Mortality Across an Environmental Stress Gradient.” </w:t>
      </w:r>
      <w:r>
        <w:rPr>
          <w:i/>
          <w:iCs/>
        </w:rPr>
        <w:t>Global Change Biology</w:t>
      </w:r>
      <w:r>
        <w:t xml:space="preserve"> 21 (10): 3685–95. </w:t>
      </w:r>
      <w:hyperlink r:id="rId63">
        <w:r>
          <w:rPr>
            <w:rStyle w:val="Hyperlink"/>
          </w:rPr>
          <w:t>https://doi.org/10.1111/gcb.12976</w:t>
        </w:r>
      </w:hyperlink>
      <w:r>
        <w:t>.</w:t>
      </w:r>
    </w:p>
    <w:p w14:paraId="1947BBB6" w14:textId="77777777" w:rsidR="00CF56CB" w:rsidRDefault="00000000">
      <w:pPr>
        <w:pStyle w:val="Bibliography"/>
      </w:pPr>
      <w:bookmarkStart w:id="875" w:name="ref-reineke1933"/>
      <w:bookmarkEnd w:id="874"/>
      <w:r>
        <w:t>Reineke, L H. 1933. “PERFECTING A STAND-DENSITY INDEX FOR EVEN- AGED FORESTS’,” 12.</w:t>
      </w:r>
    </w:p>
    <w:p w14:paraId="6FF8F9C9" w14:textId="77777777" w:rsidR="00CF56CB" w:rsidRDefault="00000000">
      <w:pPr>
        <w:pStyle w:val="Bibliography"/>
      </w:pPr>
      <w:bookmarkStart w:id="876" w:name="ref-reyer2014"/>
      <w:bookmarkEnd w:id="875"/>
      <w:r>
        <w:t>Reyer, Christopher, Petra Lasch-Born, Felicitas Suckow, Martin Gutsch, Aline Murawski, and Tobias Pilz. 2014. “Projections of Regional Changes in Forest Net Primary Productivity for Different Tree Species in Europe Driven by Climate Change and Carbon Dioxide.”</w:t>
      </w:r>
    </w:p>
    <w:p w14:paraId="3D939336" w14:textId="77777777" w:rsidR="00CF56CB" w:rsidRDefault="00000000">
      <w:pPr>
        <w:pStyle w:val="Bibliography"/>
      </w:pPr>
      <w:bookmarkStart w:id="877" w:name="ref-ribbens1994"/>
      <w:bookmarkEnd w:id="876"/>
      <w:r>
        <w:t xml:space="preserve">Ribbens, Eric, John A. Silander, and Stephen W. Pacala. 1994. “Seedling Recruitment in Forests: Calibrating Models to Predict Patterns of Tree Seedling Dispersion.” </w:t>
      </w:r>
      <w:r>
        <w:rPr>
          <w:i/>
          <w:iCs/>
        </w:rPr>
        <w:t>Ecology</w:t>
      </w:r>
      <w:r>
        <w:t xml:space="preserve"> 75 (6): 1794–1806. </w:t>
      </w:r>
      <w:hyperlink r:id="rId64">
        <w:r>
          <w:rPr>
            <w:rStyle w:val="Hyperlink"/>
          </w:rPr>
          <w:t>https://doi.org/10.2307/1939638</w:t>
        </w:r>
      </w:hyperlink>
      <w:r>
        <w:t>.</w:t>
      </w:r>
    </w:p>
    <w:p w14:paraId="61835229" w14:textId="77777777" w:rsidR="00CF56CB" w:rsidRDefault="00000000">
      <w:pPr>
        <w:pStyle w:val="Bibliography"/>
      </w:pPr>
      <w:bookmarkStart w:id="878" w:name="ref-scheiter2009"/>
      <w:bookmarkEnd w:id="877"/>
      <w:r>
        <w:t xml:space="preserve">Scheiter, Simon, and S. I. Higgins. 2009. “Impacts of Climate Change on the Vegetation of Africa: An Adaptive Dynamic Vegetation Modelling Approach.” </w:t>
      </w:r>
      <w:r>
        <w:rPr>
          <w:i/>
          <w:iCs/>
        </w:rPr>
        <w:t>Global Change Biology</w:t>
      </w:r>
      <w:r>
        <w:t>.</w:t>
      </w:r>
    </w:p>
    <w:p w14:paraId="05F3DD0B" w14:textId="77777777" w:rsidR="00CF56CB" w:rsidRDefault="00000000">
      <w:pPr>
        <w:pStyle w:val="Bibliography"/>
      </w:pPr>
      <w:bookmarkStart w:id="879" w:name="ref-scheiter2013"/>
      <w:bookmarkEnd w:id="878"/>
      <w:r>
        <w:t xml:space="preserve">Scheiter, Simon, Liam Langan, and Steven I. Higgins. 2013. “Next-Generation Dynamic Global Vegetation Models: Learning from Community Ecology.” </w:t>
      </w:r>
      <w:r>
        <w:rPr>
          <w:i/>
          <w:iCs/>
        </w:rPr>
        <w:t>New Phytologist</w:t>
      </w:r>
      <w:r>
        <w:t xml:space="preserve"> 198 (3): 957–69. </w:t>
      </w:r>
      <w:hyperlink r:id="rId65">
        <w:r>
          <w:rPr>
            <w:rStyle w:val="Hyperlink"/>
          </w:rPr>
          <w:t>https://doi.org/10.1111/nph.12210</w:t>
        </w:r>
      </w:hyperlink>
      <w:r>
        <w:t>.</w:t>
      </w:r>
    </w:p>
    <w:p w14:paraId="7773A2EB" w14:textId="77777777" w:rsidR="00CF56CB" w:rsidRDefault="00000000">
      <w:pPr>
        <w:pStyle w:val="Bibliography"/>
      </w:pPr>
      <w:bookmarkStart w:id="880" w:name="ref-scheller2007"/>
      <w:bookmarkEnd w:id="879"/>
      <w:r>
        <w:t xml:space="preserve">Scheller, Robert M., James B. Domingo, Brian R. Sturtevant, Jeremy S. Williams, Arnold Rudy, Eric J. Gustafson, and David J. Mladenoff. 2007. “Design, Development, and Application of LANDIS-II, a Spatial Landscape Simulation Model with Flexible Temporal and Spatial Resolution.” </w:t>
      </w:r>
      <w:r>
        <w:rPr>
          <w:i/>
          <w:iCs/>
        </w:rPr>
        <w:t>Ecological Modelling</w:t>
      </w:r>
      <w:r>
        <w:t xml:space="preserve"> 201 (3-4): 409–19. </w:t>
      </w:r>
      <w:hyperlink r:id="rId66">
        <w:r>
          <w:rPr>
            <w:rStyle w:val="Hyperlink"/>
          </w:rPr>
          <w:t>https://doi.org/10.1016/j.ecolmodel.2006.10.009</w:t>
        </w:r>
      </w:hyperlink>
      <w:r>
        <w:t>.</w:t>
      </w:r>
    </w:p>
    <w:p w14:paraId="2A3E0CDB" w14:textId="77777777" w:rsidR="00CF56CB" w:rsidRDefault="00000000">
      <w:pPr>
        <w:pStyle w:val="Bibliography"/>
      </w:pPr>
      <w:bookmarkStart w:id="881" w:name="ref-schmid2021"/>
      <w:bookmarkEnd w:id="880"/>
      <w:r>
        <w:t xml:space="preserve">Schmid, Ueli, Christof Bigler, Monika Frehner, and Harald Bugmann. 2021. “Abiotic and Biotic Determinants of Height Growth of Picea Abies Regeneration in Small Forest Gaps in the Swiss Alps.” </w:t>
      </w:r>
      <w:r>
        <w:rPr>
          <w:i/>
          <w:iCs/>
        </w:rPr>
        <w:t>Forest Ecology and Management</w:t>
      </w:r>
      <w:r>
        <w:t xml:space="preserve"> 490 (June): 119076. </w:t>
      </w:r>
      <w:hyperlink r:id="rId67">
        <w:r>
          <w:rPr>
            <w:rStyle w:val="Hyperlink"/>
          </w:rPr>
          <w:t>https://doi.org/10.1016/j.foreco.2021.119076</w:t>
        </w:r>
      </w:hyperlink>
      <w:r>
        <w:t>.</w:t>
      </w:r>
    </w:p>
    <w:p w14:paraId="297FEE39" w14:textId="77777777" w:rsidR="00CF56CB" w:rsidRDefault="00000000">
      <w:pPr>
        <w:pStyle w:val="Bibliography"/>
      </w:pPr>
      <w:bookmarkStart w:id="882" w:name="ref-schumacher2006"/>
      <w:bookmarkEnd w:id="881"/>
      <w:r>
        <w:t xml:space="preserve">Schumacher, Sabine, Björn Reineking, Jason Sibold, and Harald Bugmann. 2006. “Modeling the Impact of Climate and Vegetation on Fire Regimes in Mountain Landscapes.” </w:t>
      </w:r>
      <w:r>
        <w:rPr>
          <w:i/>
          <w:iCs/>
        </w:rPr>
        <w:t>Landscape Ecology</w:t>
      </w:r>
      <w:r>
        <w:t xml:space="preserve"> 21 (4): 539–54. </w:t>
      </w:r>
      <w:hyperlink r:id="rId68">
        <w:r>
          <w:rPr>
            <w:rStyle w:val="Hyperlink"/>
          </w:rPr>
          <w:t>https://doi.org/10.1007/s10980-005-2165-7</w:t>
        </w:r>
      </w:hyperlink>
      <w:r>
        <w:t>.</w:t>
      </w:r>
    </w:p>
    <w:p w14:paraId="2BE2D12E" w14:textId="77777777" w:rsidR="00CF56CB" w:rsidRDefault="00000000">
      <w:pPr>
        <w:pStyle w:val="Bibliography"/>
      </w:pPr>
      <w:bookmarkStart w:id="883" w:name="ref-seidl2012"/>
      <w:bookmarkEnd w:id="882"/>
      <w:r>
        <w:t xml:space="preserve">Seidl, Rupert, Werner Rammer, Robert M. Scheller, and Thomas A. Spies. 2012. “An Individual-Based Process Model to Simulate Landscape-Scale Forest Ecosystem Dynamics.” </w:t>
      </w:r>
      <w:r>
        <w:rPr>
          <w:i/>
          <w:iCs/>
        </w:rPr>
        <w:lastRenderedPageBreak/>
        <w:t>Ecological Modelling</w:t>
      </w:r>
      <w:r>
        <w:t xml:space="preserve"> 231 (April): 87–100. </w:t>
      </w:r>
      <w:hyperlink r:id="rId69">
        <w:r>
          <w:rPr>
            <w:rStyle w:val="Hyperlink"/>
          </w:rPr>
          <w:t>https://doi.org/10.1016/j.ecolmodel.2012.02.015</w:t>
        </w:r>
      </w:hyperlink>
      <w:r>
        <w:t>.</w:t>
      </w:r>
    </w:p>
    <w:p w14:paraId="377FAEB3" w14:textId="77777777" w:rsidR="00CF56CB" w:rsidRDefault="00000000">
      <w:pPr>
        <w:pStyle w:val="Bibliography"/>
      </w:pPr>
      <w:bookmarkStart w:id="884" w:name="ref-seidl2022"/>
      <w:bookmarkEnd w:id="883"/>
      <w:r>
        <w:t xml:space="preserve">Seidl, Rupert, and Monica G. Turner. 2022. “Post-Disturbance Reorganization of Forest Ecosystems in a Changing World.” </w:t>
      </w:r>
      <w:r>
        <w:rPr>
          <w:i/>
          <w:iCs/>
        </w:rPr>
        <w:t>Proceedings of the National Academy of Sciences</w:t>
      </w:r>
      <w:r>
        <w:t xml:space="preserve"> 119 (28): e2202190119. </w:t>
      </w:r>
      <w:hyperlink r:id="rId70">
        <w:r>
          <w:rPr>
            <w:rStyle w:val="Hyperlink"/>
          </w:rPr>
          <w:t>https://doi.org/10.1073/pnas.2202190119</w:t>
        </w:r>
      </w:hyperlink>
      <w:r>
        <w:t>.</w:t>
      </w:r>
    </w:p>
    <w:p w14:paraId="385DCC77" w14:textId="77777777" w:rsidR="00CF56CB" w:rsidRDefault="00000000">
      <w:pPr>
        <w:pStyle w:val="Bibliography"/>
      </w:pPr>
      <w:bookmarkStart w:id="885" w:name="ref-shugart1984"/>
      <w:bookmarkEnd w:id="884"/>
      <w:r>
        <w:t xml:space="preserve">Shugart, Herman Henry. 1984. </w:t>
      </w:r>
      <w:r>
        <w:rPr>
          <w:i/>
          <w:iCs/>
        </w:rPr>
        <w:t>A Theory of Forest Dynamics. The Ecological Implications of Forest Succession Models</w:t>
      </w:r>
      <w:r>
        <w:t>. NY, USA: Springer-Verlag.</w:t>
      </w:r>
    </w:p>
    <w:p w14:paraId="0179B6FE" w14:textId="77777777" w:rsidR="00CF56CB" w:rsidRDefault="00000000">
      <w:pPr>
        <w:pStyle w:val="Bibliography"/>
      </w:pPr>
      <w:bookmarkStart w:id="886" w:name="ref-smith2001"/>
      <w:bookmarkEnd w:id="885"/>
      <w:r>
        <w:t xml:space="preserve">Smith, Benjamin, I. Colin Prentice, and Martin T. Sykes. 2001a. “Representation of Vegetation Dynamics in the Modelling of Terrestrial Ecosystems: Comparing Two Contrasting Approaches Within European Climate Space: </w:t>
      </w:r>
      <w:r>
        <w:rPr>
          <w:i/>
          <w:iCs/>
        </w:rPr>
        <w:t>Vegetation Dynamics in Ecosystem Models</w:t>
      </w:r>
      <w:r>
        <w:t xml:space="preserve">.” </w:t>
      </w:r>
      <w:r>
        <w:rPr>
          <w:i/>
          <w:iCs/>
        </w:rPr>
        <w:t>Global Ecology and Biogeography</w:t>
      </w:r>
      <w:r>
        <w:t xml:space="preserve"> 10 (6): 621–37. </w:t>
      </w:r>
      <w:hyperlink r:id="rId71">
        <w:r>
          <w:rPr>
            <w:rStyle w:val="Hyperlink"/>
          </w:rPr>
          <w:t>https://doi.org/10.1046/j.1466-822X.2001.t01-1-00256.x</w:t>
        </w:r>
      </w:hyperlink>
      <w:r>
        <w:t>.</w:t>
      </w:r>
    </w:p>
    <w:p w14:paraId="356DE5DF" w14:textId="77777777" w:rsidR="00CF56CB" w:rsidRDefault="00000000">
      <w:pPr>
        <w:pStyle w:val="Bibliography"/>
      </w:pPr>
      <w:bookmarkStart w:id="887" w:name="ref-smith2001a"/>
      <w:bookmarkEnd w:id="886"/>
      <w:r>
        <w:t xml:space="preserve">———. 2001b. “Representation of Vegetation Dynamics in the Modelling of Terrestrial Ecosystems: Comparing Two Contrasting Approaches Within European Climate Space: </w:t>
      </w:r>
      <w:r>
        <w:rPr>
          <w:i/>
          <w:iCs/>
        </w:rPr>
        <w:t>Vegetation Dynamics in Ecosystem Models</w:t>
      </w:r>
      <w:r>
        <w:t xml:space="preserve">.” </w:t>
      </w:r>
      <w:r>
        <w:rPr>
          <w:i/>
          <w:iCs/>
        </w:rPr>
        <w:t>Global Ecology and Biogeography</w:t>
      </w:r>
      <w:r>
        <w:t xml:space="preserve"> 10 (6): 621–37. </w:t>
      </w:r>
      <w:hyperlink r:id="rId72">
        <w:r>
          <w:rPr>
            <w:rStyle w:val="Hyperlink"/>
          </w:rPr>
          <w:t>https://doi.org/10.1046/j.1466-822X.2001.t01-1-00256.x</w:t>
        </w:r>
      </w:hyperlink>
      <w:r>
        <w:t>.</w:t>
      </w:r>
    </w:p>
    <w:p w14:paraId="54186D4F" w14:textId="77777777" w:rsidR="00CF56CB" w:rsidRDefault="00000000">
      <w:pPr>
        <w:pStyle w:val="Bibliography"/>
      </w:pPr>
      <w:bookmarkStart w:id="888" w:name="ref-snell2018"/>
      <w:bookmarkEnd w:id="887"/>
      <w:r>
        <w:t xml:space="preserve">Snell, Rebecca S., Ché Elkin, Sven Kotlarski, and Harald Bugmann. 2018. “Importance of Climate Uncertainty for Projections of Forest Ecosystem Services.” </w:t>
      </w:r>
      <w:r>
        <w:rPr>
          <w:i/>
          <w:iCs/>
        </w:rPr>
        <w:t>Regional Environmental Change</w:t>
      </w:r>
      <w:r>
        <w:t xml:space="preserve"> 18 (7): 2145–59. </w:t>
      </w:r>
      <w:hyperlink r:id="rId73">
        <w:r>
          <w:rPr>
            <w:rStyle w:val="Hyperlink"/>
          </w:rPr>
          <w:t>https://doi.org/10.1007/s10113-018-1337-3</w:t>
        </w:r>
      </w:hyperlink>
      <w:r>
        <w:t>.</w:t>
      </w:r>
    </w:p>
    <w:p w14:paraId="48265813" w14:textId="77777777" w:rsidR="00CF56CB" w:rsidRPr="00A370E7" w:rsidRDefault="00000000">
      <w:pPr>
        <w:pStyle w:val="Bibliography"/>
        <w:rPr>
          <w:lang w:val="de-DE"/>
        </w:rPr>
      </w:pPr>
      <w:bookmarkStart w:id="889" w:name="ref-speich2019"/>
      <w:bookmarkEnd w:id="888"/>
      <w:r>
        <w:t xml:space="preserve">Speich, Mjr. 2019. “Quantifying and Modeling Water Availability in Temperate Forests: A Review of Drought and Aridity Indices.” </w:t>
      </w:r>
      <w:r>
        <w:rPr>
          <w:i/>
          <w:iCs/>
        </w:rPr>
        <w:t>iForest - Biogeosciences and Forestry</w:t>
      </w:r>
      <w:r>
        <w:t xml:space="preserve"> 12 (1): 1–16. </w:t>
      </w:r>
      <w:hyperlink r:id="rId74">
        <w:r w:rsidRPr="00A370E7">
          <w:rPr>
            <w:rStyle w:val="Hyperlink"/>
            <w:lang w:val="de-DE"/>
          </w:rPr>
          <w:t>https://doi.org/10.3832/ifor2934-011</w:t>
        </w:r>
      </w:hyperlink>
      <w:r w:rsidRPr="00A370E7">
        <w:rPr>
          <w:lang w:val="de-DE"/>
        </w:rPr>
        <w:t>.</w:t>
      </w:r>
    </w:p>
    <w:p w14:paraId="020DABB8" w14:textId="77777777" w:rsidR="00CF56CB" w:rsidRDefault="00000000">
      <w:pPr>
        <w:pStyle w:val="Bibliography"/>
      </w:pPr>
      <w:bookmarkStart w:id="890" w:name="ref-thrippleton2021"/>
      <w:bookmarkEnd w:id="889"/>
      <w:proofErr w:type="spellStart"/>
      <w:r w:rsidRPr="00A370E7">
        <w:rPr>
          <w:lang w:val="de-DE"/>
        </w:rPr>
        <w:t>Thrippleton</w:t>
      </w:r>
      <w:proofErr w:type="spellEnd"/>
      <w:r w:rsidRPr="00A370E7">
        <w:rPr>
          <w:lang w:val="de-DE"/>
        </w:rPr>
        <w:t xml:space="preserve">, Timothy, Clemens </w:t>
      </w:r>
      <w:proofErr w:type="spellStart"/>
      <w:r w:rsidRPr="00A370E7">
        <w:rPr>
          <w:lang w:val="de-DE"/>
        </w:rPr>
        <w:t>Blattert</w:t>
      </w:r>
      <w:proofErr w:type="spellEnd"/>
      <w:r w:rsidRPr="00A370E7">
        <w:rPr>
          <w:lang w:val="de-DE"/>
        </w:rPr>
        <w:t xml:space="preserve">, Leo Gallus </w:t>
      </w:r>
      <w:proofErr w:type="spellStart"/>
      <w:r w:rsidRPr="00A370E7">
        <w:rPr>
          <w:lang w:val="de-DE"/>
        </w:rPr>
        <w:t>Bont</w:t>
      </w:r>
      <w:proofErr w:type="spellEnd"/>
      <w:r w:rsidRPr="00A370E7">
        <w:rPr>
          <w:lang w:val="de-DE"/>
        </w:rPr>
        <w:t xml:space="preserve">, Reinhard Mey, Jürgen Zell, Esther </w:t>
      </w:r>
      <w:proofErr w:type="spellStart"/>
      <w:r w:rsidRPr="00A370E7">
        <w:rPr>
          <w:lang w:val="de-DE"/>
        </w:rPr>
        <w:t>Thürig</w:t>
      </w:r>
      <w:proofErr w:type="spellEnd"/>
      <w:r w:rsidRPr="00A370E7">
        <w:rPr>
          <w:lang w:val="de-DE"/>
        </w:rPr>
        <w:t xml:space="preserve">, and Janine Schweier. </w:t>
      </w:r>
      <w:r>
        <w:t xml:space="preserve">2021. “A Multi-Criteria Decision Support System for Strategic Planning at the Swiss Forest Enterprise Level: Coping With Climate Change and Shifting Demands in Ecosystem Service Provisioning.” </w:t>
      </w:r>
      <w:r>
        <w:rPr>
          <w:i/>
          <w:iCs/>
        </w:rPr>
        <w:t>Frontiers in Forests and Global Change</w:t>
      </w:r>
      <w:r>
        <w:t xml:space="preserve"> 4 (August): 693020. </w:t>
      </w:r>
      <w:hyperlink r:id="rId75">
        <w:r>
          <w:rPr>
            <w:rStyle w:val="Hyperlink"/>
          </w:rPr>
          <w:t>https://doi.org/10.3389/ffgc.2021.693020</w:t>
        </w:r>
      </w:hyperlink>
      <w:r>
        <w:t>.</w:t>
      </w:r>
    </w:p>
    <w:p w14:paraId="61816B03" w14:textId="77777777" w:rsidR="00CF56CB" w:rsidRDefault="00000000">
      <w:pPr>
        <w:pStyle w:val="Bibliography"/>
      </w:pPr>
      <w:bookmarkStart w:id="891" w:name="ref-trugman2022"/>
      <w:bookmarkEnd w:id="890"/>
      <w:r>
        <w:t xml:space="preserve">Trugman, Anna T. 2022. “Integrating Plant Physiology and Community Ecology Across Scales Through Trait-Based Models to Predict Drought Mortality.” </w:t>
      </w:r>
      <w:r>
        <w:rPr>
          <w:i/>
          <w:iCs/>
        </w:rPr>
        <w:t>New Phytologist</w:t>
      </w:r>
      <w:r>
        <w:t xml:space="preserve"> 234 (1): 21–27. </w:t>
      </w:r>
      <w:hyperlink r:id="rId76">
        <w:r>
          <w:rPr>
            <w:rStyle w:val="Hyperlink"/>
          </w:rPr>
          <w:t>https://doi.org/10.1111/nph.17821</w:t>
        </w:r>
      </w:hyperlink>
      <w:r>
        <w:t>.</w:t>
      </w:r>
    </w:p>
    <w:p w14:paraId="3CF342A3" w14:textId="77777777" w:rsidR="00CF56CB" w:rsidRDefault="00000000">
      <w:pPr>
        <w:pStyle w:val="Bibliography"/>
      </w:pPr>
      <w:bookmarkStart w:id="892" w:name="ref-vacchiano2018"/>
      <w:bookmarkEnd w:id="891"/>
      <w:r>
        <w:t xml:space="preserve">Vacchiano, Giorgio, Davide Ascoli, Fabio Berzaghi, Manuel Esteban Lucas-Borja, Thomas Caignard, Alessio Collalti, Paola Mairota, et al. 2018. “Reproducing Reproduction: How to Simulate Mast Seeding in Forest Models.” </w:t>
      </w:r>
      <w:r>
        <w:rPr>
          <w:i/>
          <w:iCs/>
        </w:rPr>
        <w:t>Ecological Modelling</w:t>
      </w:r>
      <w:r>
        <w:t xml:space="preserve"> 376 (May): 40–53. </w:t>
      </w:r>
      <w:hyperlink r:id="rId77">
        <w:r>
          <w:rPr>
            <w:rStyle w:val="Hyperlink"/>
          </w:rPr>
          <w:t>https://doi.org/10.1016/j.ecolmodel.2018.03.004</w:t>
        </w:r>
      </w:hyperlink>
      <w:r>
        <w:t>.</w:t>
      </w:r>
    </w:p>
    <w:p w14:paraId="5B502AF3" w14:textId="77777777" w:rsidR="00CF56CB" w:rsidRDefault="00000000">
      <w:pPr>
        <w:pStyle w:val="Bibliography"/>
      </w:pPr>
      <w:bookmarkStart w:id="893" w:name="ref-vanclay1994"/>
      <w:bookmarkEnd w:id="892"/>
      <w:r>
        <w:t xml:space="preserve">Vanclay, J. K., and Jerome K. 1994. </w:t>
      </w:r>
      <w:r>
        <w:rPr>
          <w:i/>
          <w:iCs/>
        </w:rPr>
        <w:t>Modelling Forest Growth and Yield: Applications to Mixed Tropical Forests</w:t>
      </w:r>
      <w:r>
        <w:t>. Wallingford, U.K: CAB International.</w:t>
      </w:r>
    </w:p>
    <w:p w14:paraId="2D8C8DE9" w14:textId="77777777" w:rsidR="00CF56CB" w:rsidRDefault="00000000">
      <w:pPr>
        <w:pStyle w:val="Bibliography"/>
      </w:pPr>
      <w:bookmarkStart w:id="894" w:name="ref-vanclay1997"/>
      <w:bookmarkEnd w:id="893"/>
      <w:r>
        <w:t xml:space="preserve">Vanclay, J. K., and J. P. Skovsgaard. 1997. “Evaluating Forest Growth Models.” </w:t>
      </w:r>
      <w:r>
        <w:rPr>
          <w:i/>
          <w:iCs/>
        </w:rPr>
        <w:t>Ecological Modelling</w:t>
      </w:r>
      <w:r>
        <w:t xml:space="preserve"> 98 (1): 1–12. </w:t>
      </w:r>
      <w:hyperlink r:id="rId78">
        <w:r>
          <w:rPr>
            <w:rStyle w:val="Hyperlink"/>
          </w:rPr>
          <w:t>https://doi.org/10.1016/S0304-3800(96)01932-1</w:t>
        </w:r>
      </w:hyperlink>
      <w:r>
        <w:t>.</w:t>
      </w:r>
    </w:p>
    <w:p w14:paraId="042CF120" w14:textId="77777777" w:rsidR="00CF56CB" w:rsidRPr="00A370E7" w:rsidRDefault="00000000">
      <w:pPr>
        <w:pStyle w:val="Bibliography"/>
        <w:rPr>
          <w:lang w:val="de-DE"/>
        </w:rPr>
      </w:pPr>
      <w:bookmarkStart w:id="895" w:name="ref-walck2011"/>
      <w:bookmarkEnd w:id="894"/>
      <w:r>
        <w:lastRenderedPageBreak/>
        <w:t xml:space="preserve">Walck, Jeffrey L., Siti N. Hidayati, Kingsley W. Dixon, Ken Thompson, and Peter Poschlod. 2011. “Climate Change and Plant Regeneration from Seed.” </w:t>
      </w:r>
      <w:r>
        <w:rPr>
          <w:i/>
          <w:iCs/>
        </w:rPr>
        <w:t>Global Change Biology</w:t>
      </w:r>
      <w:r>
        <w:t xml:space="preserve"> 17 (6): 2145–61. </w:t>
      </w:r>
      <w:hyperlink r:id="rId79">
        <w:r w:rsidRPr="00A370E7">
          <w:rPr>
            <w:rStyle w:val="Hyperlink"/>
            <w:lang w:val="de-DE"/>
          </w:rPr>
          <w:t>https://doi.org/10.1111/j.1365-2486.2010.02368.x</w:t>
        </w:r>
      </w:hyperlink>
      <w:r w:rsidRPr="00A370E7">
        <w:rPr>
          <w:lang w:val="de-DE"/>
        </w:rPr>
        <w:t>.</w:t>
      </w:r>
    </w:p>
    <w:p w14:paraId="4B2B050F" w14:textId="77777777" w:rsidR="00CF56CB" w:rsidRDefault="00000000">
      <w:pPr>
        <w:pStyle w:val="Bibliography"/>
      </w:pPr>
      <w:bookmarkStart w:id="896" w:name="ref-wehrli2006"/>
      <w:bookmarkEnd w:id="895"/>
      <w:proofErr w:type="spellStart"/>
      <w:r w:rsidRPr="00A370E7">
        <w:rPr>
          <w:lang w:val="de-DE"/>
        </w:rPr>
        <w:t>Wehrli</w:t>
      </w:r>
      <w:proofErr w:type="spellEnd"/>
      <w:r w:rsidRPr="00A370E7">
        <w:rPr>
          <w:lang w:val="de-DE"/>
        </w:rPr>
        <w:t xml:space="preserve">, A., P. J. </w:t>
      </w:r>
      <w:proofErr w:type="spellStart"/>
      <w:r w:rsidRPr="00A370E7">
        <w:rPr>
          <w:lang w:val="de-DE"/>
        </w:rPr>
        <w:t>Weisberg</w:t>
      </w:r>
      <w:proofErr w:type="spellEnd"/>
      <w:r w:rsidRPr="00A370E7">
        <w:rPr>
          <w:lang w:val="de-DE"/>
        </w:rPr>
        <w:t xml:space="preserve">, W. Schönenberger, P. </w:t>
      </w:r>
      <w:proofErr w:type="spellStart"/>
      <w:r w:rsidRPr="00A370E7">
        <w:rPr>
          <w:lang w:val="de-DE"/>
        </w:rPr>
        <w:t>Brang</w:t>
      </w:r>
      <w:proofErr w:type="spellEnd"/>
      <w:r w:rsidRPr="00A370E7">
        <w:rPr>
          <w:lang w:val="de-DE"/>
        </w:rPr>
        <w:t xml:space="preserve">, and H. Bugmann. </w:t>
      </w:r>
      <w:r>
        <w:t xml:space="preserve">2006. “Improving the Establishment Submodel of a Forest Patch Model to Assess the Long-Term Protective Effect of Mountain Forests.” </w:t>
      </w:r>
      <w:r>
        <w:rPr>
          <w:i/>
          <w:iCs/>
        </w:rPr>
        <w:t>European Journal of Forest Research</w:t>
      </w:r>
      <w:r>
        <w:t xml:space="preserve"> 126 (1): 131–45. </w:t>
      </w:r>
      <w:hyperlink r:id="rId80">
        <w:r>
          <w:rPr>
            <w:rStyle w:val="Hyperlink"/>
          </w:rPr>
          <w:t>https://doi.org/10.1007/s10342-006-0142-6</w:t>
        </w:r>
      </w:hyperlink>
      <w:r>
        <w:t>.</w:t>
      </w:r>
    </w:p>
    <w:p w14:paraId="4C6DDF46" w14:textId="77777777" w:rsidR="00CF56CB" w:rsidRDefault="00000000">
      <w:pPr>
        <w:pStyle w:val="Bibliography"/>
      </w:pPr>
      <w:bookmarkStart w:id="897" w:name="ref-woltjer2008"/>
      <w:bookmarkEnd w:id="896"/>
      <w:r>
        <w:t xml:space="preserve">Woltjer, M., W. Rammer, M. Brauner, R. Seidl, G. M. J. Mohren, and M. J. Lexer. 2008. “Coupling a 3D Patch Model and a Rockfall Module to Assess Rockfall Protection in Mountain Forests.” </w:t>
      </w:r>
      <w:r>
        <w:rPr>
          <w:i/>
          <w:iCs/>
        </w:rPr>
        <w:t>Journal of Environmental Management</w:t>
      </w:r>
      <w:r>
        <w:t xml:space="preserve"> 87 (3): 373–88. </w:t>
      </w:r>
      <w:hyperlink r:id="rId81">
        <w:r>
          <w:rPr>
            <w:rStyle w:val="Hyperlink"/>
          </w:rPr>
          <w:t>https://doi.org/10.1016/j.jenvman.2007.01.031</w:t>
        </w:r>
      </w:hyperlink>
      <w:r>
        <w:t>.</w:t>
      </w:r>
    </w:p>
    <w:p w14:paraId="2E1B5D91" w14:textId="77777777" w:rsidR="00CF56CB" w:rsidRDefault="00000000">
      <w:pPr>
        <w:pStyle w:val="Bibliography"/>
      </w:pPr>
      <w:bookmarkStart w:id="898" w:name="ref-wood2011"/>
      <w:bookmarkEnd w:id="897"/>
      <w:r>
        <w:t xml:space="preserve">Wood, S N. 2011. “Fast Stable Restricted Maximum Likelihood and Marginal Likelihood Estimation of Semiparametric Generalized Linear Models.” </w:t>
      </w:r>
      <w:r>
        <w:rPr>
          <w:i/>
          <w:iCs/>
        </w:rPr>
        <w:t>Journal of the Royal Statistical Society</w:t>
      </w:r>
      <w:r>
        <w:t xml:space="preserve"> 73 (1): 3–36. </w:t>
      </w:r>
      <w:hyperlink r:id="rId82">
        <w:r>
          <w:rPr>
            <w:rStyle w:val="Hyperlink"/>
          </w:rPr>
          <w:t>https://doi.org/doi.org/10.1111/j.1467-9868.2010.00749.x</w:t>
        </w:r>
      </w:hyperlink>
      <w:r>
        <w:t>.</w:t>
      </w:r>
    </w:p>
    <w:p w14:paraId="6AE1550C" w14:textId="77777777" w:rsidR="00CF56CB" w:rsidRDefault="00000000">
      <w:pPr>
        <w:pStyle w:val="Bibliography"/>
      </w:pPr>
      <w:bookmarkStart w:id="899" w:name="ref-zell2019"/>
      <w:bookmarkEnd w:id="898"/>
      <w:r w:rsidRPr="00A370E7">
        <w:rPr>
          <w:lang w:val="de-DE"/>
        </w:rPr>
        <w:t xml:space="preserve">Zell, Jürgen, Brigitte Rohner, Esther </w:t>
      </w:r>
      <w:proofErr w:type="spellStart"/>
      <w:r w:rsidRPr="00A370E7">
        <w:rPr>
          <w:lang w:val="de-DE"/>
        </w:rPr>
        <w:t>Thürig</w:t>
      </w:r>
      <w:proofErr w:type="spellEnd"/>
      <w:r w:rsidRPr="00A370E7">
        <w:rPr>
          <w:lang w:val="de-DE"/>
        </w:rPr>
        <w:t xml:space="preserve">, and Golo Stadelmann. </w:t>
      </w:r>
      <w:r>
        <w:t xml:space="preserve">2019. “Modeling Ingrowth for Empirical Forest Prediction Systems.” </w:t>
      </w:r>
      <w:r>
        <w:rPr>
          <w:i/>
          <w:iCs/>
        </w:rPr>
        <w:t>Forest Ecology and Management</w:t>
      </w:r>
      <w:r>
        <w:t xml:space="preserve"> 433 (February): 771–79. </w:t>
      </w:r>
      <w:hyperlink r:id="rId83">
        <w:r>
          <w:rPr>
            <w:rStyle w:val="Hyperlink"/>
          </w:rPr>
          <w:t>https://doi.org/10.1016/j.foreco.2018.11.052</w:t>
        </w:r>
      </w:hyperlink>
      <w:r>
        <w:t>.</w:t>
      </w:r>
    </w:p>
    <w:bookmarkEnd w:id="806"/>
    <w:bookmarkEnd w:id="899"/>
    <w:p w14:paraId="6188913D" w14:textId="77777777" w:rsidR="00CF56CB" w:rsidRDefault="00000000">
      <w:r>
        <w:br w:type="page"/>
      </w:r>
    </w:p>
    <w:p w14:paraId="4F38AFF2" w14:textId="77777777" w:rsidR="00CF56CB" w:rsidRDefault="00000000">
      <w:pPr>
        <w:pStyle w:val="Heading1"/>
      </w:pPr>
      <w:bookmarkStart w:id="900" w:name="table"/>
      <w:bookmarkEnd w:id="804"/>
      <w:r>
        <w:lastRenderedPageBreak/>
        <w:t>Table</w:t>
      </w:r>
    </w:p>
    <w:p w14:paraId="4CC2A823" w14:textId="77777777" w:rsidR="00CF56CB" w:rsidRDefault="00000000">
      <w:pPr>
        <w:pStyle w:val="FirstParagraph"/>
        <w:rPr>
          <w:ins w:id="901" w:author="revision" w:date="2023-10-30T09:08:00Z"/>
        </w:rPr>
      </w:pPr>
      <w:ins w:id="902" w:author="revision" w:date="2023-10-30T09:08:00Z">
        <w:r>
          <w:rPr>
            <w:b/>
            <w:bCs/>
          </w:rPr>
          <w:t>Table 1.</w:t>
        </w:r>
        <w:r>
          <w:t xml:space="preserve"> Models included in this study, their characteristics and simulation strategies used. Scale refers to the models scale, Type to the models type, Population structure to the model population approach, Feedback to the inclusion or not of adult tree feedback to the level and species composition of regeneration, Approach to the model regeneration module approach, Start from to the stage from which trees are recruited, Complexity, to the mean regeneration formulation as estimated in (Bugmann &amp; </w:t>
        </w:r>
        <w:proofErr w:type="spellStart"/>
        <w:r>
          <w:t>Seidl</w:t>
        </w:r>
        <w:proofErr w:type="spellEnd"/>
        <w:r>
          <w:t>, 2022), Species to which species from the original eleven species were simulated, Runtime (spin up) [years] to the number of years used per model in their simulations for the spin up period and regeneration sampling; Climate data type (use of years) to the type of data used in the simulations and how it was used, and Reference provides the link to the publication with more model details. Further information can be found on the individual model reports available in the supplementary materials.</w:t>
        </w:r>
      </w:ins>
    </w:p>
    <w:p w14:paraId="62B91CA8" w14:textId="77777777" w:rsidR="00CF56CB" w:rsidRDefault="00000000">
      <w:r>
        <w:br w:type="page"/>
      </w:r>
    </w:p>
    <w:p w14:paraId="728D3FFB" w14:textId="77777777" w:rsidR="00CF56CB" w:rsidRDefault="00000000">
      <w:pPr>
        <w:pStyle w:val="Heading1"/>
      </w:pPr>
      <w:bookmarkStart w:id="903" w:name="figure-captions"/>
      <w:bookmarkEnd w:id="900"/>
      <w:r>
        <w:lastRenderedPageBreak/>
        <w:t>Figure captions</w:t>
      </w:r>
    </w:p>
    <w:p w14:paraId="2FDC700E" w14:textId="77777777" w:rsidR="00CF56CB" w:rsidRDefault="00000000">
      <w:pPr>
        <w:pStyle w:val="FirstParagraph"/>
      </w:pPr>
      <w:r>
        <w:rPr>
          <w:b/>
          <w:bCs/>
        </w:rPr>
        <w:t>Figure 1.</w:t>
      </w:r>
      <w:r>
        <w:t xml:space="preserve"> The 200 sites of the EuFoRIa network (EuFoRIa, 2019) used in the present study, the colors show the dominant tree species per site in the observed regeneration at the 10 cm threshold.</w:t>
      </w:r>
    </w:p>
    <w:p w14:paraId="36C383E8" w14:textId="77777777" w:rsidR="00CF56CB" w:rsidRDefault="00000000">
      <w:pPr>
        <w:pStyle w:val="BodyText"/>
      </w:pPr>
      <w:r>
        <w:rPr>
          <w:b/>
          <w:bCs/>
        </w:rPr>
        <w:t>Figure 2.</w:t>
      </w:r>
      <w:r>
        <w:t xml:space="preserve"> Mean regeneration levels across all samples per site, plotted for the 200 sites and for each model. The red dashed lines shows the 25th and 75th percentiles for the 7 cm diameter threshold in the observed data. There are two boxplots for each model where the left lighter boxplot corresponds to 7 cm and the right darker boxplot to 10 cm</w:t>
      </w:r>
    </w:p>
    <w:p w14:paraId="05A82550" w14:textId="77777777" w:rsidR="00CF56CB" w:rsidRDefault="00000000">
      <w:pPr>
        <w:pStyle w:val="BodyText"/>
      </w:pPr>
      <w:r>
        <w:rPr>
          <w:b/>
          <w:bCs/>
        </w:rPr>
        <w:t>Figure 3.</w:t>
      </w:r>
      <w:r>
        <w:t xml:space="preserve"> Shannon index of tree regeneration, calculated by basal area, as the mean value across the 200 samples per site for the diameter thresholds of 7 and 10 cm, respectively. The red dashed lines shows the 25th and 75th percentiles for the 7 cm diameter threshold in the observed data.</w:t>
      </w:r>
    </w:p>
    <w:p w14:paraId="1EAC3339" w14:textId="3194510F" w:rsidR="00CF56CB" w:rsidRDefault="00000000">
      <w:pPr>
        <w:pStyle w:val="BodyText"/>
      </w:pPr>
      <w:r>
        <w:rPr>
          <w:b/>
          <w:bCs/>
        </w:rPr>
        <w:t>Figure 4.</w:t>
      </w:r>
      <w:r>
        <w:t xml:space="preserve"> Mean Shannon index across all samples per site for observed and simulated data. Each plot shows one pattern represented by one exemplary model of each category (</w:t>
      </w:r>
      <w:del w:id="904" w:author="revision" w:date="2023-10-30T09:08:00Z">
        <w:r>
          <w:delText>overperdicted</w:delText>
        </w:r>
      </w:del>
      <w:ins w:id="905" w:author="revision" w:date="2023-10-30T09:08:00Z">
        <w:r>
          <w:t>overpredicted</w:t>
        </w:r>
      </w:ins>
      <w:r>
        <w:t>, intermediate and underpredicted). The full data with the grouping of the models are shown in Figures S3 and S4. n indicates the number of models falling in each group. A) Examples for the three trends across models for species diversity at the stand level. B) Examples for the three trends across models for regeneration at the 7 cm threshold</w:t>
      </w:r>
      <w:del w:id="906" w:author="revision" w:date="2023-10-30T09:08:00Z">
        <w:r>
          <w:delText>.</w:delText>
        </w:r>
      </w:del>
      <w:ins w:id="907" w:author="revision" w:date="2023-10-30T09:08:00Z">
        <w:r>
          <w:t xml:space="preserve"> (165 sites).</w:t>
        </w:r>
      </w:ins>
    </w:p>
    <w:p w14:paraId="4F35DE48" w14:textId="77777777" w:rsidR="00CF56CB" w:rsidRDefault="00000000">
      <w:pPr>
        <w:pStyle w:val="BodyText"/>
      </w:pPr>
      <w:r>
        <w:rPr>
          <w:b/>
          <w:bCs/>
        </w:rPr>
        <w:t>Figure 5.</w:t>
      </w:r>
      <w:r>
        <w:t xml:space="preserve"> Ratio of tree regeneration rates between the 7 and 10 cm thresholds. Dashed blue lines mark a ratio equal to 1, indicating no decrease in tree regeneration between 7 and 10 cm, and a ratio equal to 1.77, corresponding to the Reineke self-thinning ratio under even-aged conditions.</w:t>
      </w:r>
    </w:p>
    <w:p w14:paraId="609D626C" w14:textId="77777777" w:rsidR="00CF56CB" w:rsidRDefault="00000000">
      <w:pPr>
        <w:pStyle w:val="BodyText"/>
      </w:pPr>
      <w:r>
        <w:rPr>
          <w:b/>
          <w:bCs/>
        </w:rPr>
        <w:t>Figure 6.</w:t>
      </w:r>
      <w:r>
        <w:t xml:space="preserve"> Ratio of tree regeneration between the 7 and 10 cm thresholds (regeneration 7 cm / regeneration 10 cm) and the overestimation proportion at 7 cm ([simulated - observed] / observed) for the mean regeneration per model across sites and samples. The horizontal dashed lines show a ratio equal to 1, indicating no decrease of regeneration between 7 and 10 cm, and a ratio equal to 1.77 corresponding to the Reineke self-thinning line under even-aged conditions. The vertical line indicates zero overestimation.</w:t>
      </w:r>
    </w:p>
    <w:p w14:paraId="10D5A327" w14:textId="0A2B8F51" w:rsidR="00CF56CB" w:rsidRDefault="00000000">
      <w:pPr>
        <w:pStyle w:val="BodyText"/>
      </w:pPr>
      <w:r>
        <w:rPr>
          <w:b/>
          <w:bCs/>
        </w:rPr>
        <w:t>Figure 7.</w:t>
      </w:r>
      <w:r>
        <w:t xml:space="preserve"> Mean </w:t>
      </w:r>
      <w:del w:id="908" w:author="revision" w:date="2023-10-30T09:08:00Z">
        <w:r>
          <w:delText>regeneration values</w:delText>
        </w:r>
      </w:del>
      <w:ins w:id="909" w:author="revision" w:date="2023-10-30T09:08:00Z">
        <w:r>
          <w:t>recruitment</w:t>
        </w:r>
      </w:ins>
      <w:r>
        <w:t xml:space="preserve"> across the 200 samples per site with the y-axis scaled differently by model, for the 200 sites against gradients of (a) total basal area; (b) climatic water balance; (c) seasonal degree-day sum. The values were split into ten bins; the red lines represent a GAM model showing the trend in the observed data. </w:t>
      </w:r>
      <w:del w:id="910" w:author="revision" w:date="2023-10-30T09:08:00Z">
        <w:r>
          <w:delText>For comparing the magnitude of recruitment across models the same graphs with equally scaled y-axis can be found in Figure S7</w:delText>
        </w:r>
      </w:del>
      <w:proofErr w:type="gramStart"/>
      <w:ins w:id="911" w:author="revision" w:date="2023-10-30T09:08:00Z">
        <w:r>
          <w:t>Y-axis</w:t>
        </w:r>
        <w:proofErr w:type="gramEnd"/>
        <w:r>
          <w:t xml:space="preserve"> are not equally scaled</w:t>
        </w:r>
      </w:ins>
      <w:r>
        <w:t>.</w:t>
      </w:r>
    </w:p>
    <w:p w14:paraId="6EE0C171" w14:textId="77777777" w:rsidR="00CF56CB" w:rsidRDefault="00000000">
      <w:pPr>
        <w:pStyle w:val="BodyText"/>
      </w:pPr>
      <w:r>
        <w:rPr>
          <w:b/>
          <w:bCs/>
        </w:rPr>
        <w:t>Figure 8.</w:t>
      </w:r>
      <w:r>
        <w:t xml:space="preserve"> Regeneration levels of the five main species in terms of their basal area share in the observations (top row) and the performance of each model across the environmental gradients (other rows) for the 7 cm regeneration threshold. The values shown are the mean of the 200 samples per site and across the sites in each bin (tile), with ten bins per gradient. The sizes of the circles represent the ratio between the regeneration basal area of </w:t>
      </w:r>
      <w:r>
        <w:lastRenderedPageBreak/>
        <w:t>the species and the total regeneration basal area for all species. The absence of a circle indicates a zero basal area share in the regeneration, or the absence of regeneration altogether. The color gradient (for the models only) shows the difference between the simulated and observed ratio of regeneration basal area of the species and the total regeneration basal area for all the species.</w:t>
      </w:r>
    </w:p>
    <w:p w14:paraId="4425C8DA" w14:textId="77777777" w:rsidR="000E3734" w:rsidRDefault="00000000">
      <w:pPr>
        <w:rPr>
          <w:del w:id="912" w:author="revision" w:date="2023-10-30T09:08:00Z"/>
        </w:rPr>
      </w:pPr>
      <w:r>
        <w:br w:type="page"/>
      </w:r>
      <w:bookmarkEnd w:id="903"/>
    </w:p>
    <w:p w14:paraId="78973666" w14:textId="77777777" w:rsidR="000E3734" w:rsidRDefault="00000000">
      <w:pPr>
        <w:pStyle w:val="Heading1"/>
        <w:rPr>
          <w:del w:id="913" w:author="revision" w:date="2023-10-30T09:08:00Z"/>
        </w:rPr>
      </w:pPr>
      <w:bookmarkStart w:id="914" w:name="figures"/>
      <w:del w:id="915" w:author="revision" w:date="2023-10-30T09:08:00Z">
        <w:r>
          <w:lastRenderedPageBreak/>
          <w:delText>Figures</w:delText>
        </w:r>
      </w:del>
    </w:p>
    <w:p w14:paraId="5C0ED3C6" w14:textId="77777777" w:rsidR="000E3734" w:rsidRDefault="00000000">
      <w:pPr>
        <w:pStyle w:val="CaptionedFigure"/>
        <w:rPr>
          <w:del w:id="916" w:author="revision" w:date="2023-10-30T09:08:00Z"/>
        </w:rPr>
      </w:pPr>
      <w:del w:id="917" w:author="revision" w:date="2023-10-30T09:08:00Z">
        <w:r>
          <w:rPr>
            <w:noProof/>
          </w:rPr>
          <w:drawing>
            <wp:inline distT="0" distB="0" distL="0" distR="0" wp14:anchorId="7C2030C1" wp14:editId="79FB5365">
              <wp:extent cx="4267200" cy="2437580"/>
              <wp:effectExtent l="0" t="0" r="0" b="0"/>
              <wp:docPr id="214" name="Picture" descr="."/>
              <wp:cNvGraphicFramePr/>
              <a:graphic xmlns:a="http://schemas.openxmlformats.org/drawingml/2006/main">
                <a:graphicData uri="http://schemas.openxmlformats.org/drawingml/2006/picture">
                  <pic:pic xmlns:pic="http://schemas.openxmlformats.org/drawingml/2006/picture">
                    <pic:nvPicPr>
                      <pic:cNvPr id="215" name="Picture" descr="../figures/theMap.png"/>
                      <pic:cNvPicPr>
                        <a:picLocks noChangeAspect="1" noChangeArrowheads="1"/>
                      </pic:cNvPicPr>
                    </pic:nvPicPr>
                    <pic:blipFill>
                      <a:blip r:embed="rId84"/>
                      <a:stretch>
                        <a:fillRect/>
                      </a:stretch>
                    </pic:blipFill>
                    <pic:spPr bwMode="auto">
                      <a:xfrm>
                        <a:off x="0" y="0"/>
                        <a:ext cx="4267200" cy="2437580"/>
                      </a:xfrm>
                      <a:prstGeom prst="rect">
                        <a:avLst/>
                      </a:prstGeom>
                      <a:noFill/>
                      <a:ln w="9525">
                        <a:noFill/>
                        <a:headEnd/>
                        <a:tailEnd/>
                      </a:ln>
                    </pic:spPr>
                  </pic:pic>
                </a:graphicData>
              </a:graphic>
            </wp:inline>
          </w:drawing>
        </w:r>
      </w:del>
    </w:p>
    <w:p w14:paraId="3FDF4259" w14:textId="77777777" w:rsidR="000E3734" w:rsidRDefault="00000000">
      <w:pPr>
        <w:pStyle w:val="ImageCaption"/>
        <w:rPr>
          <w:del w:id="918" w:author="revision" w:date="2023-10-30T09:08:00Z"/>
        </w:rPr>
      </w:pPr>
      <w:del w:id="919" w:author="revision" w:date="2023-10-30T09:08:00Z">
        <w:r>
          <w:delText>.</w:delText>
        </w:r>
      </w:del>
    </w:p>
    <w:p w14:paraId="73012DFD" w14:textId="77777777" w:rsidR="000E3734" w:rsidRDefault="00000000">
      <w:pPr>
        <w:rPr>
          <w:del w:id="920" w:author="revision" w:date="2023-10-30T09:08:00Z"/>
        </w:rPr>
      </w:pPr>
      <w:del w:id="921" w:author="revision" w:date="2023-10-30T09:08:00Z">
        <w:r>
          <w:br w:type="page"/>
        </w:r>
      </w:del>
    </w:p>
    <w:p w14:paraId="0F4E4510" w14:textId="77777777" w:rsidR="000E3734" w:rsidRDefault="00000000">
      <w:pPr>
        <w:pStyle w:val="CaptionedFigure"/>
        <w:rPr>
          <w:del w:id="922" w:author="revision" w:date="2023-10-30T09:08:00Z"/>
        </w:rPr>
      </w:pPr>
      <w:del w:id="923" w:author="revision" w:date="2023-10-30T09:08:00Z">
        <w:r>
          <w:rPr>
            <w:noProof/>
          </w:rPr>
          <w:lastRenderedPageBreak/>
          <w:drawing>
            <wp:inline distT="0" distB="0" distL="0" distR="0" wp14:anchorId="39BB507D" wp14:editId="620B9C8E">
              <wp:extent cx="5334000" cy="3046975"/>
              <wp:effectExtent l="0" t="0" r="0" b="0"/>
              <wp:docPr id="217" name="Picture" descr="."/>
              <wp:cNvGraphicFramePr/>
              <a:graphic xmlns:a="http://schemas.openxmlformats.org/drawingml/2006/main">
                <a:graphicData uri="http://schemas.openxmlformats.org/drawingml/2006/picture">
                  <pic:pic xmlns:pic="http://schemas.openxmlformats.org/drawingml/2006/picture">
                    <pic:nvPicPr>
                      <pic:cNvPr id="218" name="Picture" descr="../figures/recOverAll710.png"/>
                      <pic:cNvPicPr>
                        <a:picLocks noChangeAspect="1" noChangeArrowheads="1"/>
                      </pic:cNvPicPr>
                    </pic:nvPicPr>
                    <pic:blipFill>
                      <a:blip r:embed="rId85"/>
                      <a:stretch>
                        <a:fillRect/>
                      </a:stretch>
                    </pic:blipFill>
                    <pic:spPr bwMode="auto">
                      <a:xfrm>
                        <a:off x="0" y="0"/>
                        <a:ext cx="5334000" cy="3046975"/>
                      </a:xfrm>
                      <a:prstGeom prst="rect">
                        <a:avLst/>
                      </a:prstGeom>
                      <a:noFill/>
                      <a:ln w="9525">
                        <a:noFill/>
                        <a:headEnd/>
                        <a:tailEnd/>
                      </a:ln>
                    </pic:spPr>
                  </pic:pic>
                </a:graphicData>
              </a:graphic>
            </wp:inline>
          </w:drawing>
        </w:r>
      </w:del>
    </w:p>
    <w:p w14:paraId="48BC3DEB" w14:textId="77777777" w:rsidR="000E3734" w:rsidRDefault="00000000">
      <w:pPr>
        <w:pStyle w:val="ImageCaption"/>
        <w:rPr>
          <w:del w:id="924" w:author="revision" w:date="2023-10-30T09:08:00Z"/>
        </w:rPr>
      </w:pPr>
      <w:del w:id="925" w:author="revision" w:date="2023-10-30T09:08:00Z">
        <w:r>
          <w:delText>.</w:delText>
        </w:r>
      </w:del>
    </w:p>
    <w:p w14:paraId="78A048AB" w14:textId="77777777" w:rsidR="000E3734" w:rsidRDefault="00000000">
      <w:pPr>
        <w:rPr>
          <w:del w:id="926" w:author="revision" w:date="2023-10-30T09:08:00Z"/>
        </w:rPr>
      </w:pPr>
      <w:del w:id="927" w:author="revision" w:date="2023-10-30T09:08:00Z">
        <w:r>
          <w:br w:type="page"/>
        </w:r>
      </w:del>
    </w:p>
    <w:p w14:paraId="3810C254" w14:textId="77777777" w:rsidR="000E3734" w:rsidRDefault="00000000">
      <w:pPr>
        <w:pStyle w:val="CaptionedFigure"/>
        <w:rPr>
          <w:del w:id="928" w:author="revision" w:date="2023-10-30T09:08:00Z"/>
        </w:rPr>
      </w:pPr>
      <w:del w:id="929" w:author="revision" w:date="2023-10-30T09:08:00Z">
        <w:r>
          <w:rPr>
            <w:noProof/>
          </w:rPr>
          <w:lastRenderedPageBreak/>
          <w:drawing>
            <wp:inline distT="0" distB="0" distL="0" distR="0" wp14:anchorId="7281E8EC" wp14:editId="7CD190CE">
              <wp:extent cx="5334000" cy="3046975"/>
              <wp:effectExtent l="0" t="0" r="0" b="0"/>
              <wp:docPr id="220" name="Picture" descr="."/>
              <wp:cNvGraphicFramePr/>
              <a:graphic xmlns:a="http://schemas.openxmlformats.org/drawingml/2006/main">
                <a:graphicData uri="http://schemas.openxmlformats.org/drawingml/2006/picture">
                  <pic:pic xmlns:pic="http://schemas.openxmlformats.org/drawingml/2006/picture">
                    <pic:nvPicPr>
                      <pic:cNvPr id="221" name="Picture" descr="../figures/H7_10.png"/>
                      <pic:cNvPicPr>
                        <a:picLocks noChangeAspect="1" noChangeArrowheads="1"/>
                      </pic:cNvPicPr>
                    </pic:nvPicPr>
                    <pic:blipFill>
                      <a:blip r:embed="rId86"/>
                      <a:stretch>
                        <a:fillRect/>
                      </a:stretch>
                    </pic:blipFill>
                    <pic:spPr bwMode="auto">
                      <a:xfrm>
                        <a:off x="0" y="0"/>
                        <a:ext cx="5334000" cy="3046975"/>
                      </a:xfrm>
                      <a:prstGeom prst="rect">
                        <a:avLst/>
                      </a:prstGeom>
                      <a:noFill/>
                      <a:ln w="9525">
                        <a:noFill/>
                        <a:headEnd/>
                        <a:tailEnd/>
                      </a:ln>
                    </pic:spPr>
                  </pic:pic>
                </a:graphicData>
              </a:graphic>
            </wp:inline>
          </w:drawing>
        </w:r>
      </w:del>
    </w:p>
    <w:p w14:paraId="75FBF43E" w14:textId="77777777" w:rsidR="000E3734" w:rsidRDefault="00000000">
      <w:pPr>
        <w:pStyle w:val="ImageCaption"/>
        <w:rPr>
          <w:del w:id="930" w:author="revision" w:date="2023-10-30T09:08:00Z"/>
        </w:rPr>
      </w:pPr>
      <w:del w:id="931" w:author="revision" w:date="2023-10-30T09:08:00Z">
        <w:r>
          <w:delText>.</w:delText>
        </w:r>
      </w:del>
    </w:p>
    <w:p w14:paraId="5DD5E5A8" w14:textId="77777777" w:rsidR="000E3734" w:rsidRDefault="00000000">
      <w:pPr>
        <w:rPr>
          <w:del w:id="932" w:author="revision" w:date="2023-10-30T09:08:00Z"/>
        </w:rPr>
      </w:pPr>
      <w:del w:id="933" w:author="revision" w:date="2023-10-30T09:08:00Z">
        <w:r>
          <w:br w:type="page"/>
        </w:r>
      </w:del>
    </w:p>
    <w:p w14:paraId="71D8570A" w14:textId="77777777" w:rsidR="000E3734" w:rsidRDefault="00000000">
      <w:pPr>
        <w:pStyle w:val="CaptionedFigure"/>
        <w:rPr>
          <w:del w:id="934" w:author="revision" w:date="2023-10-30T09:08:00Z"/>
        </w:rPr>
      </w:pPr>
      <w:del w:id="935" w:author="revision" w:date="2023-10-30T09:08:00Z">
        <w:r>
          <w:rPr>
            <w:noProof/>
          </w:rPr>
          <w:lastRenderedPageBreak/>
          <w:drawing>
            <wp:inline distT="0" distB="0" distL="0" distR="0" wp14:anchorId="0EAD1E68" wp14:editId="22744118">
              <wp:extent cx="4000500" cy="3601391"/>
              <wp:effectExtent l="0" t="0" r="0" b="0"/>
              <wp:docPr id="223" name="Picture" descr="."/>
              <wp:cNvGraphicFramePr/>
              <a:graphic xmlns:a="http://schemas.openxmlformats.org/drawingml/2006/main">
                <a:graphicData uri="http://schemas.openxmlformats.org/drawingml/2006/picture">
                  <pic:pic xmlns:pic="http://schemas.openxmlformats.org/drawingml/2006/picture">
                    <pic:nvPicPr>
                      <pic:cNvPr id="224" name="Picture" descr="../figures/combined_richness.png"/>
                      <pic:cNvPicPr>
                        <a:picLocks noChangeAspect="1" noChangeArrowheads="1"/>
                      </pic:cNvPicPr>
                    </pic:nvPicPr>
                    <pic:blipFill>
                      <a:blip r:embed="rId87"/>
                      <a:stretch>
                        <a:fillRect/>
                      </a:stretch>
                    </pic:blipFill>
                    <pic:spPr bwMode="auto">
                      <a:xfrm>
                        <a:off x="0" y="0"/>
                        <a:ext cx="4000500" cy="3601391"/>
                      </a:xfrm>
                      <a:prstGeom prst="rect">
                        <a:avLst/>
                      </a:prstGeom>
                      <a:noFill/>
                      <a:ln w="9525">
                        <a:noFill/>
                        <a:headEnd/>
                        <a:tailEnd/>
                      </a:ln>
                    </pic:spPr>
                  </pic:pic>
                </a:graphicData>
              </a:graphic>
            </wp:inline>
          </w:drawing>
        </w:r>
      </w:del>
    </w:p>
    <w:p w14:paraId="139001E3" w14:textId="77777777" w:rsidR="000E3734" w:rsidRDefault="00000000">
      <w:pPr>
        <w:pStyle w:val="ImageCaption"/>
        <w:rPr>
          <w:del w:id="936" w:author="revision" w:date="2023-10-30T09:08:00Z"/>
        </w:rPr>
      </w:pPr>
      <w:del w:id="937" w:author="revision" w:date="2023-10-30T09:08:00Z">
        <w:r>
          <w:delText>.</w:delText>
        </w:r>
      </w:del>
    </w:p>
    <w:p w14:paraId="16A520A2" w14:textId="77777777" w:rsidR="000E3734" w:rsidRDefault="00000000">
      <w:pPr>
        <w:rPr>
          <w:del w:id="938" w:author="revision" w:date="2023-10-30T09:08:00Z"/>
        </w:rPr>
      </w:pPr>
      <w:del w:id="939" w:author="revision" w:date="2023-10-30T09:08:00Z">
        <w:r>
          <w:br w:type="page"/>
        </w:r>
      </w:del>
    </w:p>
    <w:p w14:paraId="57E19F0C" w14:textId="77777777" w:rsidR="000E3734" w:rsidRDefault="00000000">
      <w:pPr>
        <w:pStyle w:val="CaptionedFigure"/>
        <w:rPr>
          <w:del w:id="940" w:author="revision" w:date="2023-10-30T09:08:00Z"/>
        </w:rPr>
      </w:pPr>
      <w:del w:id="941" w:author="revision" w:date="2023-10-30T09:08:00Z">
        <w:r>
          <w:rPr>
            <w:noProof/>
          </w:rPr>
          <w:lastRenderedPageBreak/>
          <w:drawing>
            <wp:inline distT="0" distB="0" distL="0" distR="0" wp14:anchorId="60F1E9DE" wp14:editId="3BA5D3AC">
              <wp:extent cx="4000500" cy="2285231"/>
              <wp:effectExtent l="0" t="0" r="0" b="0"/>
              <wp:docPr id="226" name="Picture" descr="."/>
              <wp:cNvGraphicFramePr/>
              <a:graphic xmlns:a="http://schemas.openxmlformats.org/drawingml/2006/main">
                <a:graphicData uri="http://schemas.openxmlformats.org/drawingml/2006/picture">
                  <pic:pic xmlns:pic="http://schemas.openxmlformats.org/drawingml/2006/picture">
                    <pic:nvPicPr>
                      <pic:cNvPr id="227" name="Picture" descr="../figures/ratio7_10.png"/>
                      <pic:cNvPicPr>
                        <a:picLocks noChangeAspect="1" noChangeArrowheads="1"/>
                      </pic:cNvPicPr>
                    </pic:nvPicPr>
                    <pic:blipFill>
                      <a:blip r:embed="rId88"/>
                      <a:stretch>
                        <a:fillRect/>
                      </a:stretch>
                    </pic:blipFill>
                    <pic:spPr bwMode="auto">
                      <a:xfrm>
                        <a:off x="0" y="0"/>
                        <a:ext cx="4000500" cy="2285231"/>
                      </a:xfrm>
                      <a:prstGeom prst="rect">
                        <a:avLst/>
                      </a:prstGeom>
                      <a:noFill/>
                      <a:ln w="9525">
                        <a:noFill/>
                        <a:headEnd/>
                        <a:tailEnd/>
                      </a:ln>
                    </pic:spPr>
                  </pic:pic>
                </a:graphicData>
              </a:graphic>
            </wp:inline>
          </w:drawing>
        </w:r>
      </w:del>
    </w:p>
    <w:p w14:paraId="059F720B" w14:textId="77777777" w:rsidR="000E3734" w:rsidRDefault="00000000">
      <w:pPr>
        <w:pStyle w:val="ImageCaption"/>
        <w:rPr>
          <w:del w:id="942" w:author="revision" w:date="2023-10-30T09:08:00Z"/>
        </w:rPr>
      </w:pPr>
      <w:del w:id="943" w:author="revision" w:date="2023-10-30T09:08:00Z">
        <w:r>
          <w:delText>.</w:delText>
        </w:r>
      </w:del>
    </w:p>
    <w:p w14:paraId="50E6CBF0" w14:textId="77777777" w:rsidR="000E3734" w:rsidRDefault="00000000">
      <w:pPr>
        <w:rPr>
          <w:del w:id="944" w:author="revision" w:date="2023-10-30T09:08:00Z"/>
        </w:rPr>
      </w:pPr>
      <w:del w:id="945" w:author="revision" w:date="2023-10-30T09:08:00Z">
        <w:r>
          <w:br w:type="page"/>
        </w:r>
      </w:del>
    </w:p>
    <w:p w14:paraId="412A9C04" w14:textId="77777777" w:rsidR="000E3734" w:rsidRDefault="00000000">
      <w:pPr>
        <w:pStyle w:val="CaptionedFigure"/>
        <w:rPr>
          <w:del w:id="946" w:author="revision" w:date="2023-10-30T09:08:00Z"/>
        </w:rPr>
      </w:pPr>
      <w:del w:id="947" w:author="revision" w:date="2023-10-30T09:08:00Z">
        <w:r>
          <w:rPr>
            <w:noProof/>
          </w:rPr>
          <w:lastRenderedPageBreak/>
          <w:drawing>
            <wp:inline distT="0" distB="0" distL="0" distR="0" wp14:anchorId="63B64825" wp14:editId="62FAAB66">
              <wp:extent cx="4267200" cy="2844056"/>
              <wp:effectExtent l="0" t="0" r="0" b="0"/>
              <wp:docPr id="229" name="Picture" descr="."/>
              <wp:cNvGraphicFramePr/>
              <a:graphic xmlns:a="http://schemas.openxmlformats.org/drawingml/2006/main">
                <a:graphicData uri="http://schemas.openxmlformats.org/drawingml/2006/picture">
                  <pic:pic xmlns:pic="http://schemas.openxmlformats.org/drawingml/2006/picture">
                    <pic:nvPicPr>
                      <pic:cNvPr id="230" name="Picture" descr="../figures/mort7_10_medianOver.png"/>
                      <pic:cNvPicPr>
                        <a:picLocks noChangeAspect="1" noChangeArrowheads="1"/>
                      </pic:cNvPicPr>
                    </pic:nvPicPr>
                    <pic:blipFill>
                      <a:blip r:embed="rId89"/>
                      <a:stretch>
                        <a:fillRect/>
                      </a:stretch>
                    </pic:blipFill>
                    <pic:spPr bwMode="auto">
                      <a:xfrm>
                        <a:off x="0" y="0"/>
                        <a:ext cx="4267200" cy="2844056"/>
                      </a:xfrm>
                      <a:prstGeom prst="rect">
                        <a:avLst/>
                      </a:prstGeom>
                      <a:noFill/>
                      <a:ln w="9525">
                        <a:noFill/>
                        <a:headEnd/>
                        <a:tailEnd/>
                      </a:ln>
                    </pic:spPr>
                  </pic:pic>
                </a:graphicData>
              </a:graphic>
            </wp:inline>
          </w:drawing>
        </w:r>
      </w:del>
    </w:p>
    <w:p w14:paraId="1AB01986" w14:textId="77777777" w:rsidR="000E3734" w:rsidRDefault="00000000">
      <w:pPr>
        <w:pStyle w:val="ImageCaption"/>
        <w:rPr>
          <w:del w:id="948" w:author="revision" w:date="2023-10-30T09:08:00Z"/>
        </w:rPr>
      </w:pPr>
      <w:del w:id="949" w:author="revision" w:date="2023-10-30T09:08:00Z">
        <w:r>
          <w:delText>.</w:delText>
        </w:r>
      </w:del>
    </w:p>
    <w:p w14:paraId="70CFFBE0" w14:textId="77777777" w:rsidR="000E3734" w:rsidRDefault="00000000">
      <w:pPr>
        <w:rPr>
          <w:del w:id="950" w:author="revision" w:date="2023-10-30T09:08:00Z"/>
        </w:rPr>
      </w:pPr>
      <w:del w:id="951" w:author="revision" w:date="2023-10-30T09:08:00Z">
        <w:r>
          <w:br w:type="page"/>
        </w:r>
      </w:del>
    </w:p>
    <w:p w14:paraId="75FEA42D" w14:textId="77777777" w:rsidR="000E3734" w:rsidRDefault="00000000">
      <w:pPr>
        <w:pStyle w:val="BodyText"/>
        <w:rPr>
          <w:del w:id="952" w:author="revision" w:date="2023-10-30T09:08:00Z"/>
        </w:rPr>
      </w:pPr>
      <w:del w:id="953" w:author="revision" w:date="2023-10-30T09:08:00Z">
        <w:r>
          <w:rPr>
            <w:noProof/>
          </w:rPr>
          <w:lastRenderedPageBreak/>
          <w:drawing>
            <wp:inline distT="0" distB="0" distL="0" distR="0" wp14:anchorId="458E60D7" wp14:editId="0225EA75">
              <wp:extent cx="2613660" cy="1960590"/>
              <wp:effectExtent l="0" t="0" r="0" b="0"/>
              <wp:docPr id="232" name="Picture" descr="."/>
              <wp:cNvGraphicFramePr/>
              <a:graphic xmlns:a="http://schemas.openxmlformats.org/drawingml/2006/main">
                <a:graphicData uri="http://schemas.openxmlformats.org/drawingml/2006/picture">
                  <pic:pic xmlns:pic="http://schemas.openxmlformats.org/drawingml/2006/picture">
                    <pic:nvPicPr>
                      <pic:cNvPr id="233" name="Picture" descr="../figures/envTrend7Totba.png"/>
                      <pic:cNvPicPr>
                        <a:picLocks noChangeAspect="1" noChangeArrowheads="1"/>
                      </pic:cNvPicPr>
                    </pic:nvPicPr>
                    <pic:blipFill>
                      <a:blip r:embed="rId90"/>
                      <a:stretch>
                        <a:fillRect/>
                      </a:stretch>
                    </pic:blipFill>
                    <pic:spPr bwMode="auto">
                      <a:xfrm>
                        <a:off x="0" y="0"/>
                        <a:ext cx="2613660" cy="1960590"/>
                      </a:xfrm>
                      <a:prstGeom prst="rect">
                        <a:avLst/>
                      </a:prstGeom>
                      <a:noFill/>
                      <a:ln w="9525">
                        <a:noFill/>
                        <a:headEnd/>
                        <a:tailEnd/>
                      </a:ln>
                    </pic:spPr>
                  </pic:pic>
                </a:graphicData>
              </a:graphic>
            </wp:inline>
          </w:drawing>
        </w:r>
        <w:r>
          <w:rPr>
            <w:noProof/>
          </w:rPr>
          <w:drawing>
            <wp:inline distT="0" distB="0" distL="0" distR="0" wp14:anchorId="03A02F86" wp14:editId="334BD0D2">
              <wp:extent cx="2613660" cy="1960590"/>
              <wp:effectExtent l="0" t="0" r="0" b="0"/>
              <wp:docPr id="235" name="Picture" descr="."/>
              <wp:cNvGraphicFramePr/>
              <a:graphic xmlns:a="http://schemas.openxmlformats.org/drawingml/2006/main">
                <a:graphicData uri="http://schemas.openxmlformats.org/drawingml/2006/picture">
                  <pic:pic xmlns:pic="http://schemas.openxmlformats.org/drawingml/2006/picture">
                    <pic:nvPicPr>
                      <pic:cNvPr id="236" name="Picture" descr="../figures/envTrend7WB.png"/>
                      <pic:cNvPicPr>
                        <a:picLocks noChangeAspect="1" noChangeArrowheads="1"/>
                      </pic:cNvPicPr>
                    </pic:nvPicPr>
                    <pic:blipFill>
                      <a:blip r:embed="rId91"/>
                      <a:stretch>
                        <a:fillRect/>
                      </a:stretch>
                    </pic:blipFill>
                    <pic:spPr bwMode="auto">
                      <a:xfrm>
                        <a:off x="0" y="0"/>
                        <a:ext cx="2613660" cy="1960590"/>
                      </a:xfrm>
                      <a:prstGeom prst="rect">
                        <a:avLst/>
                      </a:prstGeom>
                      <a:noFill/>
                      <a:ln w="9525">
                        <a:noFill/>
                        <a:headEnd/>
                        <a:tailEnd/>
                      </a:ln>
                    </pic:spPr>
                  </pic:pic>
                </a:graphicData>
              </a:graphic>
            </wp:inline>
          </w:drawing>
        </w:r>
        <w:r>
          <w:rPr>
            <w:noProof/>
          </w:rPr>
          <w:drawing>
            <wp:inline distT="0" distB="0" distL="0" distR="0" wp14:anchorId="7E96C80A" wp14:editId="79852EB0">
              <wp:extent cx="2613660" cy="1960590"/>
              <wp:effectExtent l="0" t="0" r="0" b="0"/>
              <wp:docPr id="238" name="Picture" descr="."/>
              <wp:cNvGraphicFramePr/>
              <a:graphic xmlns:a="http://schemas.openxmlformats.org/drawingml/2006/main">
                <a:graphicData uri="http://schemas.openxmlformats.org/drawingml/2006/picture">
                  <pic:pic xmlns:pic="http://schemas.openxmlformats.org/drawingml/2006/picture">
                    <pic:nvPicPr>
                      <pic:cNvPr id="239" name="Picture" descr="../figures/envTrend7DDS.png"/>
                      <pic:cNvPicPr>
                        <a:picLocks noChangeAspect="1" noChangeArrowheads="1"/>
                      </pic:cNvPicPr>
                    </pic:nvPicPr>
                    <pic:blipFill>
                      <a:blip r:embed="rId92"/>
                      <a:stretch>
                        <a:fillRect/>
                      </a:stretch>
                    </pic:blipFill>
                    <pic:spPr bwMode="auto">
                      <a:xfrm>
                        <a:off x="0" y="0"/>
                        <a:ext cx="2613660" cy="1960590"/>
                      </a:xfrm>
                      <a:prstGeom prst="rect">
                        <a:avLst/>
                      </a:prstGeom>
                      <a:noFill/>
                      <a:ln w="9525">
                        <a:noFill/>
                        <a:headEnd/>
                        <a:tailEnd/>
                      </a:ln>
                    </pic:spPr>
                  </pic:pic>
                </a:graphicData>
              </a:graphic>
            </wp:inline>
          </w:drawing>
        </w:r>
      </w:del>
    </w:p>
    <w:p w14:paraId="44ED5074" w14:textId="77777777" w:rsidR="000E3734" w:rsidRDefault="00000000">
      <w:pPr>
        <w:rPr>
          <w:del w:id="954" w:author="revision" w:date="2023-10-30T09:08:00Z"/>
        </w:rPr>
      </w:pPr>
      <w:del w:id="955" w:author="revision" w:date="2023-10-30T09:08:00Z">
        <w:r>
          <w:br w:type="page"/>
        </w:r>
      </w:del>
    </w:p>
    <w:p w14:paraId="5F344097" w14:textId="77777777" w:rsidR="000E3734" w:rsidRDefault="00000000">
      <w:pPr>
        <w:pStyle w:val="CaptionedFigure"/>
        <w:rPr>
          <w:del w:id="956" w:author="revision" w:date="2023-10-30T09:08:00Z"/>
        </w:rPr>
      </w:pPr>
      <w:del w:id="957" w:author="revision" w:date="2023-10-30T09:08:00Z">
        <w:r>
          <w:rPr>
            <w:noProof/>
          </w:rPr>
          <w:lastRenderedPageBreak/>
          <w:drawing>
            <wp:inline distT="0" distB="0" distL="0" distR="0" wp14:anchorId="055D12B2" wp14:editId="5EA2FAC6">
              <wp:extent cx="5334000" cy="11851887"/>
              <wp:effectExtent l="0" t="0" r="0" b="0"/>
              <wp:docPr id="241" name="Picture" descr="."/>
              <wp:cNvGraphicFramePr/>
              <a:graphic xmlns:a="http://schemas.openxmlformats.org/drawingml/2006/main">
                <a:graphicData uri="http://schemas.openxmlformats.org/drawingml/2006/picture">
                  <pic:pic xmlns:pic="http://schemas.openxmlformats.org/drawingml/2006/picture">
                    <pic:nvPicPr>
                      <pic:cNvPr id="242" name="Picture" descr="../figures/HeatEnvGrad_10circles_7.png"/>
                      <pic:cNvPicPr>
                        <a:picLocks noChangeAspect="1" noChangeArrowheads="1"/>
                      </pic:cNvPicPr>
                    </pic:nvPicPr>
                    <pic:blipFill>
                      <a:blip r:embed="rId93"/>
                      <a:stretch>
                        <a:fillRect/>
                      </a:stretch>
                    </pic:blipFill>
                    <pic:spPr bwMode="auto">
                      <a:xfrm>
                        <a:off x="0" y="0"/>
                        <a:ext cx="5334000" cy="11851887"/>
                      </a:xfrm>
                      <a:prstGeom prst="rect">
                        <a:avLst/>
                      </a:prstGeom>
                      <a:noFill/>
                      <a:ln w="9525">
                        <a:noFill/>
                        <a:headEnd/>
                        <a:tailEnd/>
                      </a:ln>
                    </pic:spPr>
                  </pic:pic>
                </a:graphicData>
              </a:graphic>
            </wp:inline>
          </w:drawing>
        </w:r>
      </w:del>
    </w:p>
    <w:p w14:paraId="729EC183" w14:textId="77777777" w:rsidR="000E3734" w:rsidRDefault="00000000">
      <w:pPr>
        <w:pStyle w:val="ImageCaption"/>
        <w:rPr>
          <w:del w:id="958" w:author="revision" w:date="2023-10-30T09:08:00Z"/>
        </w:rPr>
      </w:pPr>
      <w:del w:id="959" w:author="revision" w:date="2023-10-30T09:08:00Z">
        <w:r>
          <w:lastRenderedPageBreak/>
          <w:delText>.</w:delText>
        </w:r>
      </w:del>
    </w:p>
    <w:p w14:paraId="3F6A07AF" w14:textId="4F72A491" w:rsidR="00CF56CB" w:rsidRDefault="00000000">
      <w:del w:id="960" w:author="revision" w:date="2023-10-30T09:08:00Z">
        <w:r>
          <w:br w:type="page"/>
        </w:r>
      </w:del>
      <w:bookmarkEnd w:id="914"/>
    </w:p>
    <w:sectPr w:rsidR="00CF56CB">
      <w:headerReference w:type="default" r:id="rId94"/>
      <w:footerReference w:type="default" r:id="rId9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3B66E" w14:textId="77777777" w:rsidR="00ED2CAC" w:rsidRDefault="00ED2CAC">
      <w:pPr>
        <w:spacing w:after="0"/>
      </w:pPr>
      <w:r>
        <w:separator/>
      </w:r>
    </w:p>
  </w:endnote>
  <w:endnote w:type="continuationSeparator" w:id="0">
    <w:p w14:paraId="23F9B292" w14:textId="77777777" w:rsidR="00ED2CAC" w:rsidRDefault="00ED2CAC">
      <w:pPr>
        <w:spacing w:after="0"/>
      </w:pPr>
      <w:r>
        <w:continuationSeparator/>
      </w:r>
    </w:p>
  </w:endnote>
  <w:endnote w:type="continuationNotice" w:id="1">
    <w:p w14:paraId="7F19345F" w14:textId="77777777" w:rsidR="00ED2CAC" w:rsidRDefault="00ED2CA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4652B" w14:textId="77777777" w:rsidR="00A370E7" w:rsidRDefault="00A370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CD7104" w14:textId="77777777" w:rsidR="00ED2CAC" w:rsidRDefault="00ED2CAC">
      <w:r>
        <w:separator/>
      </w:r>
    </w:p>
  </w:footnote>
  <w:footnote w:type="continuationSeparator" w:id="0">
    <w:p w14:paraId="6B4E2662" w14:textId="77777777" w:rsidR="00ED2CAC" w:rsidRDefault="00ED2CAC">
      <w:r>
        <w:continuationSeparator/>
      </w:r>
    </w:p>
  </w:footnote>
  <w:footnote w:type="continuationNotice" w:id="1">
    <w:p w14:paraId="59651EA0" w14:textId="77777777" w:rsidR="00ED2CAC" w:rsidRDefault="00ED2CA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C722E" w14:textId="77777777" w:rsidR="00A370E7" w:rsidRDefault="00A370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DE49F3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9333946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6CB"/>
    <w:rsid w:val="000E3734"/>
    <w:rsid w:val="004D110D"/>
    <w:rsid w:val="00A370E7"/>
    <w:rsid w:val="00B82BC2"/>
    <w:rsid w:val="00CF56CB"/>
    <w:rsid w:val="00ED2CA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40CBDB0"/>
  <w15:docId w15:val="{7D0802DC-D474-BE4F-B95D-D5A0462E6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rsid w:val="00A370E7"/>
    <w:pPr>
      <w:tabs>
        <w:tab w:val="center" w:pos="4680"/>
        <w:tab w:val="right" w:pos="9360"/>
      </w:tabs>
      <w:spacing w:after="0"/>
    </w:pPr>
  </w:style>
  <w:style w:type="character" w:customStyle="1" w:styleId="HeaderChar">
    <w:name w:val="Header Char"/>
    <w:basedOn w:val="DefaultParagraphFont"/>
    <w:link w:val="Header"/>
    <w:rsid w:val="00A370E7"/>
  </w:style>
  <w:style w:type="paragraph" w:styleId="Footer">
    <w:name w:val="footer"/>
    <w:basedOn w:val="Normal"/>
    <w:link w:val="FooterChar"/>
    <w:rsid w:val="00A370E7"/>
    <w:pPr>
      <w:tabs>
        <w:tab w:val="center" w:pos="4680"/>
        <w:tab w:val="right" w:pos="9360"/>
      </w:tabs>
      <w:spacing w:after="0"/>
    </w:pPr>
  </w:style>
  <w:style w:type="character" w:customStyle="1" w:styleId="FooterChar">
    <w:name w:val="Footer Char"/>
    <w:basedOn w:val="DefaultParagraphFont"/>
    <w:link w:val="Footer"/>
    <w:rsid w:val="00A370E7"/>
  </w:style>
  <w:style w:type="paragraph" w:styleId="Revision">
    <w:name w:val="Revision"/>
    <w:hidden/>
    <w:rsid w:val="00A370E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2307/2656950" TargetMode="External"/><Relationship Id="rId21" Type="http://schemas.openxmlformats.org/officeDocument/2006/relationships/hyperlink" Target="https://doi.org/10.1111/1365-2745.13989" TargetMode="External"/><Relationship Id="rId42" Type="http://schemas.openxmlformats.org/officeDocument/2006/relationships/hyperlink" Target="https://doi.org/10.1002/eap.2313" TargetMode="External"/><Relationship Id="rId47" Type="http://schemas.openxmlformats.org/officeDocument/2006/relationships/hyperlink" Target="https://doi.org/10.1016/j.foreco.2022.120390" TargetMode="External"/><Relationship Id="rId63" Type="http://schemas.openxmlformats.org/officeDocument/2006/relationships/hyperlink" Target="https://doi.org/10.1111/gcb.12976" TargetMode="External"/><Relationship Id="rId68" Type="http://schemas.openxmlformats.org/officeDocument/2006/relationships/hyperlink" Target="https://doi.org/10.1007/s10980-005-2165-7" TargetMode="External"/><Relationship Id="rId84" Type="http://schemas.openxmlformats.org/officeDocument/2006/relationships/image" Target="media/image1.png"/><Relationship Id="rId89" Type="http://schemas.openxmlformats.org/officeDocument/2006/relationships/image" Target="media/image6.png"/><Relationship Id="rId16" Type="http://schemas.openxmlformats.org/officeDocument/2006/relationships/hyperlink" Target="https://doi.org/10.1111/gcb.15560" TargetMode="External"/><Relationship Id="rId11" Type="http://schemas.openxmlformats.org/officeDocument/2006/relationships/hyperlink" Target="https://doi.org/10.1111/geb.13197" TargetMode="External"/><Relationship Id="rId32" Type="http://schemas.openxmlformats.org/officeDocument/2006/relationships/hyperlink" Target="https://doi.org/10.1016/0269-7491(94)P4158-K" TargetMode="External"/><Relationship Id="rId37" Type="http://schemas.openxmlformats.org/officeDocument/2006/relationships/hyperlink" Target="https://doi.org/10.1093/forestry/cpv010" TargetMode="External"/><Relationship Id="rId53" Type="http://schemas.openxmlformats.org/officeDocument/2006/relationships/hyperlink" Target="https://doi.org/10.1016/j.foreco.2009.09.023" TargetMode="External"/><Relationship Id="rId58" Type="http://schemas.openxmlformats.org/officeDocument/2006/relationships/hyperlink" Target="https://doi.org/10.1002/ece3.8965" TargetMode="External"/><Relationship Id="rId74" Type="http://schemas.openxmlformats.org/officeDocument/2006/relationships/hyperlink" Target="https://doi.org/10.3832/ifor2934-011" TargetMode="External"/><Relationship Id="rId79" Type="http://schemas.openxmlformats.org/officeDocument/2006/relationships/hyperlink" Target="https://doi.org/10.1111/j.1365-2486.2010.02368.x" TargetMode="External"/><Relationship Id="rId5" Type="http://schemas.openxmlformats.org/officeDocument/2006/relationships/footnotes" Target="footnotes.xml"/><Relationship Id="rId90" Type="http://schemas.openxmlformats.org/officeDocument/2006/relationships/image" Target="media/image7.png"/><Relationship Id="rId95" Type="http://schemas.openxmlformats.org/officeDocument/2006/relationships/footer" Target="footer1.xml"/><Relationship Id="rId22" Type="http://schemas.openxmlformats.org/officeDocument/2006/relationships/hyperlink" Target="https://doi.org/10.1002/ecs2.2616" TargetMode="External"/><Relationship Id="rId27" Type="http://schemas.openxmlformats.org/officeDocument/2006/relationships/hyperlink" Target="https://doi.org/10.1093/forestry/cpl033" TargetMode="External"/><Relationship Id="rId43" Type="http://schemas.openxmlformats.org/officeDocument/2006/relationships/hyperlink" Target="https://doi.org/10.1002/ecs2.3109" TargetMode="External"/><Relationship Id="rId48" Type="http://schemas.openxmlformats.org/officeDocument/2006/relationships/hyperlink" Target="https://doi.org/10.1111/jbi.13018" TargetMode="External"/><Relationship Id="rId64" Type="http://schemas.openxmlformats.org/officeDocument/2006/relationships/hyperlink" Target="https://doi.org/10.2307/1939638" TargetMode="External"/><Relationship Id="rId69" Type="http://schemas.openxmlformats.org/officeDocument/2006/relationships/hyperlink" Target="https://doi.org/10.1016/j.ecolmodel.2012.02.015" TargetMode="External"/><Relationship Id="rId80" Type="http://schemas.openxmlformats.org/officeDocument/2006/relationships/hyperlink" Target="https://doi.org/10.1007/s10342-006-0142-6" TargetMode="External"/><Relationship Id="rId85"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doi.org/10.1093/ee/5.3.388" TargetMode="External"/><Relationship Id="rId17" Type="http://schemas.openxmlformats.org/officeDocument/2006/relationships/hyperlink" Target="https://doi.org/10.1016/j.ecolmodel.2014.01.021" TargetMode="External"/><Relationship Id="rId25" Type="http://schemas.openxmlformats.org/officeDocument/2006/relationships/hyperlink" Target="https://doi.org/10.1146/annurev.ecolsys.28.1.545" TargetMode="External"/><Relationship Id="rId33" Type="http://schemas.openxmlformats.org/officeDocument/2006/relationships/hyperlink" Target="https://doi.org/10.1093/forestscience/53.4.529" TargetMode="External"/><Relationship Id="rId38" Type="http://schemas.openxmlformats.org/officeDocument/2006/relationships/hyperlink" Target="https://doi.org/10.1111/nph.18131" TargetMode="External"/><Relationship Id="rId46" Type="http://schemas.openxmlformats.org/officeDocument/2006/relationships/hyperlink" Target="https://doi.org/10.1093/forestry/cpv021" TargetMode="External"/><Relationship Id="rId59" Type="http://schemas.openxmlformats.org/officeDocument/2006/relationships/hyperlink" Target="https://doi.org/10.1093/forestscience/51.4.304" TargetMode="External"/><Relationship Id="rId67" Type="http://schemas.openxmlformats.org/officeDocument/2006/relationships/hyperlink" Target="https://doi.org/10.1016/j.foreco.2021.119076" TargetMode="External"/><Relationship Id="rId20" Type="http://schemas.openxmlformats.org/officeDocument/2006/relationships/hyperlink" Target="https://doi.org/10.2307/2265700" TargetMode="External"/><Relationship Id="rId41" Type="http://schemas.openxmlformats.org/officeDocument/2006/relationships/hyperlink" Target="https://doi.org/10.1111/j.1466-8238.2010.00613.x" TargetMode="External"/><Relationship Id="rId54" Type="http://schemas.openxmlformats.org/officeDocument/2006/relationships/hyperlink" Target="https://doi.org/10.1016/j.ecolmodel.2006.05.005" TargetMode="External"/><Relationship Id="rId62" Type="http://schemas.openxmlformats.org/officeDocument/2006/relationships/hyperlink" Target="https://doi.org/10.1111/gcb.15726" TargetMode="External"/><Relationship Id="rId70" Type="http://schemas.openxmlformats.org/officeDocument/2006/relationships/hyperlink" Target="https://doi.org/10.1073/pnas.2202190119" TargetMode="External"/><Relationship Id="rId75" Type="http://schemas.openxmlformats.org/officeDocument/2006/relationships/hyperlink" Target="https://doi.org/10.3389/ffgc.2021.693020" TargetMode="External"/><Relationship Id="rId83" Type="http://schemas.openxmlformats.org/officeDocument/2006/relationships/hyperlink" Target="https://doi.org/10.1016/j.foreco.2018.11.052" TargetMode="External"/><Relationship Id="rId88" Type="http://schemas.openxmlformats.org/officeDocument/2006/relationships/image" Target="media/image5.png"/><Relationship Id="rId91" Type="http://schemas.openxmlformats.org/officeDocument/2006/relationships/image" Target="media/image8.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02/ecs2.1313" TargetMode="External"/><Relationship Id="rId23" Type="http://schemas.openxmlformats.org/officeDocument/2006/relationships/hyperlink" Target="https://doi.org/10.1007/BF00224640" TargetMode="External"/><Relationship Id="rId28" Type="http://schemas.openxmlformats.org/officeDocument/2006/relationships/hyperlink" Target="https://doi.org/10.1139/x06-156" TargetMode="External"/><Relationship Id="rId36" Type="http://schemas.openxmlformats.org/officeDocument/2006/relationships/hyperlink" Target="https://doi.org/10.1111/geb.12421" TargetMode="External"/><Relationship Id="rId49" Type="http://schemas.openxmlformats.org/officeDocument/2006/relationships/hyperlink" Target="https://doi.org/10.5194/gmd-13-5311-2020" TargetMode="External"/><Relationship Id="rId57" Type="http://schemas.openxmlformats.org/officeDocument/2006/relationships/hyperlink" Target="https://doi.org/10.1126/science.1201609" TargetMode="External"/><Relationship Id="rId10" Type="http://schemas.openxmlformats.org/officeDocument/2006/relationships/hyperlink" Target="https://www.cost.eu/" TargetMode="External"/><Relationship Id="rId31" Type="http://schemas.openxmlformats.org/officeDocument/2006/relationships/hyperlink" Target="https://doi.org/10.1016/j.ecolmodel.2015.11.018" TargetMode="External"/><Relationship Id="rId44" Type="http://schemas.openxmlformats.org/officeDocument/2006/relationships/hyperlink" Target="https://doi.org/10.1002/ece3.7984" TargetMode="External"/><Relationship Id="rId52" Type="http://schemas.openxmlformats.org/officeDocument/2006/relationships/hyperlink" Target="https://doi.org/10.14214/sf.634" TargetMode="External"/><Relationship Id="rId60" Type="http://schemas.openxmlformats.org/officeDocument/2006/relationships/hyperlink" Target="https://doi.org/10.1016/S0378-1127(02)00047-6" TargetMode="External"/><Relationship Id="rId65" Type="http://schemas.openxmlformats.org/officeDocument/2006/relationships/hyperlink" Target="https://doi.org/10.1111/nph.12210" TargetMode="External"/><Relationship Id="rId73" Type="http://schemas.openxmlformats.org/officeDocument/2006/relationships/hyperlink" Target="https://doi.org/10.1007/s10113-018-1337-3" TargetMode="External"/><Relationship Id="rId78" Type="http://schemas.openxmlformats.org/officeDocument/2006/relationships/hyperlink" Target="https://doi.org/10.1016/S0304-3800(96)01932-1" TargetMode="External"/><Relationship Id="rId81" Type="http://schemas.openxmlformats.org/officeDocument/2006/relationships/hyperlink" Target="https://doi.org/10.1016/j.jenvman.2007.01.031" TargetMode="External"/><Relationship Id="rId86" Type="http://schemas.openxmlformats.org/officeDocument/2006/relationships/image" Target="media/image3.png"/><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osf.io/czdxp/" TargetMode="External"/><Relationship Id="rId13" Type="http://schemas.openxmlformats.org/officeDocument/2006/relationships/hyperlink" Target="https://lpdaac.usgs.gov/products/astgtmv002/" TargetMode="External"/><Relationship Id="rId18" Type="http://schemas.openxmlformats.org/officeDocument/2006/relationships/hyperlink" Target="https://doi.org/10.2307/2258570" TargetMode="External"/><Relationship Id="rId39" Type="http://schemas.openxmlformats.org/officeDocument/2006/relationships/hyperlink" Target="https://doi.org/10.1890/08-0516.1" TargetMode="External"/><Relationship Id="rId34" Type="http://schemas.openxmlformats.org/officeDocument/2006/relationships/hyperlink" Target="https://doi.org/10.1038/s41477-020-0655-x" TargetMode="External"/><Relationship Id="rId50" Type="http://schemas.openxmlformats.org/officeDocument/2006/relationships/hyperlink" Target="https://doi.org/10.5194/gmd-12-893-2019" TargetMode="External"/><Relationship Id="rId55" Type="http://schemas.openxmlformats.org/officeDocument/2006/relationships/hyperlink" Target="https://doi.org/10.1111/1365-2435.13760" TargetMode="External"/><Relationship Id="rId76" Type="http://schemas.openxmlformats.org/officeDocument/2006/relationships/hyperlink" Target="https://doi.org/10.1111/nph.17821" TargetMode="External"/><Relationship Id="rId97" Type="http://schemas.openxmlformats.org/officeDocument/2006/relationships/theme" Target="theme/theme1.xml"/><Relationship Id="rId7" Type="http://schemas.openxmlformats.org/officeDocument/2006/relationships/hyperlink" Target="mailto:olalla.diaz@usys.ethz.ch" TargetMode="External"/><Relationship Id="rId71" Type="http://schemas.openxmlformats.org/officeDocument/2006/relationships/hyperlink" Target="https://doi.org/10.1046/j.1466-822X.2001.t01-1-00256.x" TargetMode="External"/><Relationship Id="rId92" Type="http://schemas.openxmlformats.org/officeDocument/2006/relationships/image" Target="media/image9.png"/><Relationship Id="rId2" Type="http://schemas.openxmlformats.org/officeDocument/2006/relationships/styles" Target="styles.xml"/><Relationship Id="rId29" Type="http://schemas.openxmlformats.org/officeDocument/2006/relationships/hyperlink" Target="https://doi.org/10.17605/OSF.IO/CZDXP" TargetMode="External"/><Relationship Id="rId24" Type="http://schemas.openxmlformats.org/officeDocument/2006/relationships/hyperlink" Target="https://doi.org/10.1111/gcb.13535" TargetMode="External"/><Relationship Id="rId40" Type="http://schemas.openxmlformats.org/officeDocument/2006/relationships/hyperlink" Target="https://doi.org/10.1371/journal.pone.0169748" TargetMode="External"/><Relationship Id="rId45" Type="http://schemas.openxmlformats.org/officeDocument/2006/relationships/hyperlink" Target="https://doi.org/10.1016/j.foreco.2012.07.049" TargetMode="External"/><Relationship Id="rId66" Type="http://schemas.openxmlformats.org/officeDocument/2006/relationships/hyperlink" Target="https://doi.org/10.1016/j.ecolmodel.2006.10.009" TargetMode="External"/><Relationship Id="rId87" Type="http://schemas.openxmlformats.org/officeDocument/2006/relationships/image" Target="media/image4.png"/><Relationship Id="rId61" Type="http://schemas.openxmlformats.org/officeDocument/2006/relationships/hyperlink" Target="https://doi.org/10.1073/pnas.1810512116" TargetMode="External"/><Relationship Id="rId82" Type="http://schemas.openxmlformats.org/officeDocument/2006/relationships/hyperlink" Target="https://doi.org/doi.org/10.1111/j.1467-9868.2010.00749.x" TargetMode="External"/><Relationship Id="rId19" Type="http://schemas.openxmlformats.org/officeDocument/2006/relationships/hyperlink" Target="https://doi.org/10.1016/j.foreco.2020.118694" TargetMode="External"/><Relationship Id="rId14" Type="http://schemas.openxmlformats.org/officeDocument/2006/relationships/hyperlink" Target="https://doi.org/10.1890/0012-9658(2003)084%5b1849:SSAGOT%5d2.0.CO;2" TargetMode="External"/><Relationship Id="rId30" Type="http://schemas.openxmlformats.org/officeDocument/2006/relationships/hyperlink" Target="https://doi.org/10.17221/4577-JFS" TargetMode="External"/><Relationship Id="rId35" Type="http://schemas.openxmlformats.org/officeDocument/2006/relationships/hyperlink" Target="https://doi.org/10.1111/j.1469-185X.1977.tb01347.x" TargetMode="External"/><Relationship Id="rId56" Type="http://schemas.openxmlformats.org/officeDocument/2006/relationships/hyperlink" Target="https://doi:10.24381/cds.e2161bac" TargetMode="External"/><Relationship Id="rId77" Type="http://schemas.openxmlformats.org/officeDocument/2006/relationships/hyperlink" Target="https://doi.org/10.1016/j.ecolmodel.2018.03.004" TargetMode="External"/><Relationship Id="rId8" Type="http://schemas.openxmlformats.org/officeDocument/2006/relationships/hyperlink" Target="https://figshare.com/s/100857ba67d2351dcb15" TargetMode="External"/><Relationship Id="rId51" Type="http://schemas.openxmlformats.org/officeDocument/2006/relationships/hyperlink" Target="https://doi.org/10.1071/BT9920599" TargetMode="External"/><Relationship Id="rId72" Type="http://schemas.openxmlformats.org/officeDocument/2006/relationships/hyperlink" Target="https://doi.org/10.1046/j.1466-822X.2001.t01-1-00256.x" TargetMode="External"/><Relationship Id="rId93"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45</Pages>
  <Words>16525</Words>
  <Characters>94198</Characters>
  <Application>Microsoft Office Word</Application>
  <DocSecurity>0</DocSecurity>
  <Lines>784</Lines>
  <Paragraphs>221</Paragraphs>
  <ScaleCrop>false</ScaleCrop>
  <Company/>
  <LinksUpToDate>false</LinksUpToDate>
  <CharactersWithSpaces>110502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Olalla Díaz-Yáñez^{*1},; Yannek Käber^1,; Tim Anders^2,; Friedrich Bohn^3,; Kristin H. Braziunas^4,; Josef Brůna^5,; Rico Fischer^3,; Samuel M. Fischer^3,; Jessica Hetzer^2,; Thomas Hickler^2,; Christian Hochauer^6,; Manfred J. Lexer^6,; Heike Lischke^7,; Paola Mairota^8,; Ján Merganič^{9},; Katarina Merganičová^{10,11},; Tobias Mette^{12},; Marco Mina^{13},; Xavier Morin^{14}; Mats Nieberg,^{15},; Werner Rammer^4,; Christopher P.O. Reyer^{15},; Simon Scheiter^2,; Daniel Scherrer^{16},; Harald Bugmann^1</dc:creator>
  <cp:keywords/>
  <cp:lastModifiedBy>Olalla Diaz Yanez</cp:lastModifiedBy>
  <cp:revision>1</cp:revision>
  <dcterms:created xsi:type="dcterms:W3CDTF">2023-10-30T08:06:00Z</dcterms:created>
  <dcterms:modified xsi:type="dcterms:W3CDTF">2023-10-30T08:12:00Z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Regeneration.bib</vt:lpwstr>
  </property>
  <property fmtid="{D5CDD505-2E9C-101B-9397-08002B2CF9AE}" pid="3" name="csl">
    <vt:lpwstr>chicago-author-date.csl</vt:lpwstr>
  </property>
  <property fmtid="{D5CDD505-2E9C-101B-9397-08002B2CF9AE}" pid="4" name="date">
    <vt:lpwstr>^1ETH Zurich. Department of Environmental Systems Science. Institute of Terrestrial Ecosystems. Universitätstrasse 16, 8092 Zürich, Switzerland. ^2Senckenberg Biodiversity and Climate Research Centre (SBiK-F), 60325 Frankfurt am Main, Germany. ^3Department of Ecological Modelling, Helmholtz-Centre for Environmental Research - UFZ, Permoserstraße 15, 04318 Leipzig, Germany. ^4Ecosystem Dynamics and Forest Management Group, TUM School of Life Sciences, Technical University of Munich, 85354 Freising, Germany. ^5Department of Geoecology, Institute of Botany of the Czech Academy of Sciences, Průhonice, Czech Republic. ^6Institute of Silviculture, Department of Forest and Soil Sciences, University of Natural Resources and Life Sciences, Peter Jordan Strasse 82, A-1190 Vienna, Austria. ^7Dynamic Macroecology, Swiss Federal Institute for Forest, Snow and Landscape Research WSL, Zürcherstrasse 111, 8903 Birmensdorf, Switzerland. ^8Potsdam Institute for Climate Impact Research (PIK), Member of the Leibniz Association, 14473 Potsdam, Germany. ^9Department of Soil Sciences, of Plants and Food, University of Bari Aldo Moro, Italy. ^{10}Department of Forest Harvesting, Logistics and Ameliorations, Faculty of Forestry, Technical University in Zvolen, Slovakia. ^{11}Czech University of Life Sciences Prague, Faculty of Forestry and Wood Sciences, Kamýcká 129, 16500 Praha 6 – Suchdol, Czech Republic. ^{12}Department of Biodiversity of Ecosystems and Landscape, Slovak Academy of Sciences, Štefánikova 3, P.O.Box 25, 81499 Bratislava, Slovakia. ^{13}Dpt. of Soil and Climate, Bavarian State Institute of Forestry, Germany. ^{14}Institute for Alpine Environment, Eurac Research, Bolzano/Bozen, Italy. ^{15}CEFE, CNRS Campus du CNRS 1919, route de Mende 34293 Montpellier cedex, France. ^{16}Swiss Federal Institute for Forest, Snow and Landscape Research WSL, Zürcherstrasse 111, 8903 Birmensdorf, Switzerland. ^*Corresponding author (olalla.diaz@usys.ethz.ch)</vt:lpwstr>
  </property>
  <property fmtid="{D5CDD505-2E9C-101B-9397-08002B2CF9AE}" pid="5" name="editor_options">
    <vt:lpwstr/>
  </property>
  <property fmtid="{D5CDD505-2E9C-101B-9397-08002B2CF9AE}" pid="6" name="fontsize">
    <vt:lpwstr>12pt</vt:lpwstr>
  </property>
  <property fmtid="{D5CDD505-2E9C-101B-9397-08002B2CF9AE}" pid="7" name="header-includes">
    <vt:lpwstr/>
  </property>
  <property fmtid="{D5CDD505-2E9C-101B-9397-08002B2CF9AE}" pid="8" name="linestretch">
    <vt:lpwstr>2</vt:lpwstr>
  </property>
  <property fmtid="{D5CDD505-2E9C-101B-9397-08002B2CF9AE}" pid="9" name="link-citations">
    <vt:lpwstr>True</vt:lpwstr>
  </property>
  <property fmtid="{D5CDD505-2E9C-101B-9397-08002B2CF9AE}" pid="10" name="linkcolor">
    <vt:lpwstr>blue</vt:lpwstr>
  </property>
  <property fmtid="{D5CDD505-2E9C-101B-9397-08002B2CF9AE}" pid="11" name="nocite">
    <vt:lpwstr>@bugmann1996a, @bohn2014, @fabrika2005, @mette2014, @smith2001a, @langan2017, @seidl2012a, @lischke2006, @schumacher2006, @scheiter2009, @scheller2007, @morin2021, @lasch-born2020, @hickler2012, @fischer_lessons_2016, @langan2017, @scheiter2013</vt:lpwstr>
  </property>
  <property fmtid="{D5CDD505-2E9C-101B-9397-08002B2CF9AE}" pid="12" name="output">
    <vt:lpwstr/>
  </property>
  <property fmtid="{D5CDD505-2E9C-101B-9397-08002B2CF9AE}" pid="13" name="subtitle">
    <vt:lpwstr/>
  </property>
</Properties>
</file>